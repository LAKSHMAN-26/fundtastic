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7DF6BA" w14:textId="77777777" w:rsidR="00FC1195" w:rsidRPr="00FC1195" w:rsidRDefault="00FC1195" w:rsidP="00FC1195">
      <w:pPr>
        <w:rPr>
          <w:b/>
          <w:sz w:val="32"/>
          <w:szCs w:val="32"/>
        </w:rPr>
      </w:pPr>
      <w:r w:rsidRPr="00FC1195">
        <w:rPr>
          <w:b/>
          <w:sz w:val="32"/>
          <w:szCs w:val="32"/>
        </w:rPr>
        <w:t>1. Introduction</w:t>
      </w:r>
    </w:p>
    <w:p w14:paraId="756F16BB" w14:textId="174DBF85" w:rsidR="00FC1195" w:rsidRPr="00FC1195" w:rsidRDefault="00FC1195" w:rsidP="00FC1195">
      <w:pPr>
        <w:numPr>
          <w:ilvl w:val="0"/>
          <w:numId w:val="1"/>
        </w:numPr>
      </w:pPr>
      <w:r w:rsidRPr="00FC1195">
        <w:rPr>
          <w:b/>
        </w:rPr>
        <w:t>Project Title:</w:t>
      </w:r>
      <w:r w:rsidRPr="00FC1195">
        <w:t xml:space="preserve"> </w:t>
      </w:r>
      <w:r>
        <w:t>Fundtastic</w:t>
      </w:r>
    </w:p>
    <w:p w14:paraId="7BB89129" w14:textId="77777777" w:rsidR="00A83E76" w:rsidRPr="00A83E76" w:rsidRDefault="00FC1195" w:rsidP="00FC1195">
      <w:pPr>
        <w:numPr>
          <w:ilvl w:val="0"/>
          <w:numId w:val="1"/>
        </w:numPr>
      </w:pPr>
      <w:r w:rsidRPr="00FC1195">
        <w:rPr>
          <w:b/>
        </w:rPr>
        <w:t>Team Members</w:t>
      </w:r>
      <w:r>
        <w:rPr>
          <w:b/>
        </w:rPr>
        <w:t xml:space="preserve"> : </w:t>
      </w:r>
    </w:p>
    <w:p w14:paraId="5EEFB573" w14:textId="0A34B109" w:rsidR="00A83E76" w:rsidRPr="00C9164B" w:rsidRDefault="00A83E76" w:rsidP="00C9164B">
      <w:pPr>
        <w:ind w:left="720"/>
        <w:rPr>
          <w:bCs/>
        </w:rPr>
      </w:pPr>
      <w:r>
        <w:rPr>
          <w:bCs/>
        </w:rPr>
        <w:t xml:space="preserve"> </w:t>
      </w:r>
      <w:r w:rsidR="00FC1195">
        <w:rPr>
          <w:bCs/>
        </w:rPr>
        <w:t>R.</w:t>
      </w:r>
      <w:r w:rsidR="00833822">
        <w:rPr>
          <w:bCs/>
        </w:rPr>
        <w:t xml:space="preserve"> </w:t>
      </w:r>
      <w:r w:rsidR="00B2710E">
        <w:rPr>
          <w:bCs/>
        </w:rPr>
        <w:t>LOVA RAJU</w:t>
      </w:r>
      <w:r w:rsidR="00FC1195" w:rsidRPr="00A83E76">
        <w:rPr>
          <w:b/>
        </w:rPr>
        <w:t xml:space="preserve"> </w:t>
      </w:r>
      <w:r w:rsidR="00C9164B">
        <w:rPr>
          <w:bCs/>
        </w:rPr>
        <w:t>(</w:t>
      </w:r>
      <w:r w:rsidR="00DC43D9">
        <w:rPr>
          <w:bCs/>
        </w:rPr>
        <w:t>fronten</w:t>
      </w:r>
      <w:r w:rsidR="000A0E47">
        <w:rPr>
          <w:bCs/>
        </w:rPr>
        <w:t>d</w:t>
      </w:r>
      <w:r w:rsidR="00C9164B">
        <w:rPr>
          <w:bCs/>
        </w:rPr>
        <w:t>)</w:t>
      </w:r>
      <w:r w:rsidR="00FC1195" w:rsidRPr="00A83E76">
        <w:rPr>
          <w:b/>
        </w:rPr>
        <w:t xml:space="preserve">                             </w:t>
      </w:r>
    </w:p>
    <w:p w14:paraId="576FF13D" w14:textId="14CEEC48" w:rsidR="00FC1195" w:rsidRDefault="00FC1195" w:rsidP="00FC1195">
      <w:pPr>
        <w:ind w:left="720"/>
        <w:rPr>
          <w:bCs/>
        </w:rPr>
      </w:pPr>
      <w:r>
        <w:rPr>
          <w:b/>
        </w:rPr>
        <w:t xml:space="preserve"> </w:t>
      </w:r>
      <w:r>
        <w:rPr>
          <w:bCs/>
        </w:rPr>
        <w:t>K.</w:t>
      </w:r>
      <w:r w:rsidR="00833822">
        <w:rPr>
          <w:bCs/>
        </w:rPr>
        <w:t xml:space="preserve"> </w:t>
      </w:r>
      <w:r>
        <w:rPr>
          <w:bCs/>
        </w:rPr>
        <w:t>L</w:t>
      </w:r>
      <w:r w:rsidR="00B2710E">
        <w:rPr>
          <w:bCs/>
        </w:rPr>
        <w:t>AXMAN</w:t>
      </w:r>
      <w:r w:rsidR="008A7B9E">
        <w:rPr>
          <w:bCs/>
        </w:rPr>
        <w:t xml:space="preserve"> </w:t>
      </w:r>
      <w:r w:rsidR="00C9164B">
        <w:rPr>
          <w:bCs/>
        </w:rPr>
        <w:t>(</w:t>
      </w:r>
      <w:r w:rsidR="00DC43D9">
        <w:rPr>
          <w:bCs/>
        </w:rPr>
        <w:t>backend</w:t>
      </w:r>
      <w:r w:rsidR="00C9164B">
        <w:rPr>
          <w:bCs/>
        </w:rPr>
        <w:t>)</w:t>
      </w:r>
    </w:p>
    <w:p w14:paraId="402E752C" w14:textId="309A10B8" w:rsidR="00FC1195" w:rsidRDefault="00FC1195" w:rsidP="00FC1195">
      <w:pPr>
        <w:tabs>
          <w:tab w:val="left" w:pos="2592"/>
        </w:tabs>
        <w:ind w:left="720"/>
        <w:rPr>
          <w:bCs/>
        </w:rPr>
      </w:pPr>
      <w:r>
        <w:rPr>
          <w:bCs/>
        </w:rPr>
        <w:t>P.</w:t>
      </w:r>
      <w:r w:rsidR="00833822">
        <w:rPr>
          <w:bCs/>
        </w:rPr>
        <w:t xml:space="preserve"> </w:t>
      </w:r>
      <w:r>
        <w:rPr>
          <w:bCs/>
        </w:rPr>
        <w:t>A</w:t>
      </w:r>
      <w:r w:rsidR="00B2710E">
        <w:rPr>
          <w:bCs/>
        </w:rPr>
        <w:t>NJALI</w:t>
      </w:r>
      <w:r w:rsidR="008A7B9E">
        <w:rPr>
          <w:bCs/>
        </w:rPr>
        <w:t xml:space="preserve"> </w:t>
      </w:r>
      <w:r w:rsidR="00C9164B">
        <w:rPr>
          <w:bCs/>
        </w:rPr>
        <w:t>(</w:t>
      </w:r>
      <w:r w:rsidR="000A0E47">
        <w:rPr>
          <w:bCs/>
        </w:rPr>
        <w:t>API</w:t>
      </w:r>
      <w:r w:rsidR="00C9164B">
        <w:rPr>
          <w:bCs/>
        </w:rPr>
        <w:t>)</w:t>
      </w:r>
    </w:p>
    <w:p w14:paraId="1CB2AD2B" w14:textId="0D6914E2" w:rsidR="00FC1195" w:rsidRPr="00FC1195" w:rsidRDefault="00A83E76" w:rsidP="00A83E76">
      <w:pPr>
        <w:tabs>
          <w:tab w:val="left" w:pos="2592"/>
        </w:tabs>
        <w:rPr>
          <w:bCs/>
        </w:rPr>
      </w:pPr>
      <w:r>
        <w:rPr>
          <w:bCs/>
        </w:rPr>
        <w:t xml:space="preserve">            </w:t>
      </w:r>
      <w:r w:rsidR="00FC1195">
        <w:rPr>
          <w:bCs/>
        </w:rPr>
        <w:t xml:space="preserve"> </w:t>
      </w:r>
      <w:r w:rsidR="00833822">
        <w:rPr>
          <w:bCs/>
        </w:rPr>
        <w:t>D</w:t>
      </w:r>
      <w:r w:rsidR="00FC1195">
        <w:rPr>
          <w:bCs/>
        </w:rPr>
        <w:t>.</w:t>
      </w:r>
      <w:r w:rsidR="00833822">
        <w:rPr>
          <w:bCs/>
        </w:rPr>
        <w:t xml:space="preserve"> </w:t>
      </w:r>
      <w:r w:rsidR="00FC1195">
        <w:rPr>
          <w:bCs/>
        </w:rPr>
        <w:t>P</w:t>
      </w:r>
      <w:r w:rsidR="00B2710E">
        <w:rPr>
          <w:bCs/>
        </w:rPr>
        <w:t>RAH</w:t>
      </w:r>
      <w:r w:rsidR="00833822">
        <w:rPr>
          <w:bCs/>
        </w:rPr>
        <w:t>ARSHA</w:t>
      </w:r>
      <w:r w:rsidR="008A7B9E">
        <w:rPr>
          <w:bCs/>
        </w:rPr>
        <w:t xml:space="preserve"> (</w:t>
      </w:r>
      <w:r w:rsidR="000A0E47">
        <w:rPr>
          <w:bCs/>
        </w:rPr>
        <w:t>documentation</w:t>
      </w:r>
      <w:r w:rsidR="008A7B9E">
        <w:rPr>
          <w:bCs/>
        </w:rPr>
        <w:t>)</w:t>
      </w:r>
    </w:p>
    <w:p w14:paraId="3233BA60" w14:textId="77777777" w:rsidR="00FC1195" w:rsidRPr="00FC1195" w:rsidRDefault="00FC1195" w:rsidP="00FC1195">
      <w:pPr>
        <w:rPr>
          <w:b/>
          <w:sz w:val="32"/>
          <w:szCs w:val="32"/>
        </w:rPr>
      </w:pPr>
      <w:r w:rsidRPr="00FC1195">
        <w:rPr>
          <w:b/>
          <w:sz w:val="32"/>
          <w:szCs w:val="32"/>
        </w:rPr>
        <w:t>2. Project Overview</w:t>
      </w:r>
    </w:p>
    <w:p w14:paraId="7E933109" w14:textId="77777777" w:rsidR="00D205D2" w:rsidRPr="00D205D2" w:rsidRDefault="00FC1195" w:rsidP="00FC1195">
      <w:pPr>
        <w:numPr>
          <w:ilvl w:val="0"/>
          <w:numId w:val="2"/>
        </w:numPr>
      </w:pPr>
      <w:r w:rsidRPr="00FC1195">
        <w:rPr>
          <w:b/>
          <w:sz w:val="28"/>
          <w:szCs w:val="28"/>
        </w:rPr>
        <w:t>Purpose:</w:t>
      </w:r>
      <w:r w:rsidR="00A83E76">
        <w:rPr>
          <w:b/>
        </w:rPr>
        <w:t xml:space="preserve"> </w:t>
      </w:r>
    </w:p>
    <w:p w14:paraId="0581C6B3" w14:textId="298CB83D" w:rsidR="00FC1195" w:rsidRPr="00FC1195" w:rsidRDefault="00D205D2" w:rsidP="00D205D2">
      <w:pPr>
        <w:ind w:left="360"/>
      </w:pPr>
      <w:r>
        <w:rPr>
          <w:bCs/>
        </w:rPr>
        <w:t xml:space="preserve"> </w:t>
      </w:r>
      <w:r w:rsidR="00A83E76">
        <w:rPr>
          <w:bCs/>
        </w:rPr>
        <w:t>These an</w:t>
      </w:r>
      <w:r w:rsidR="00FC1195" w:rsidRPr="00FC1195">
        <w:t xml:space="preserve"> </w:t>
      </w:r>
      <w:r w:rsidR="00A83E76" w:rsidRPr="00A83E76">
        <w:t>Fundraiser apps streamline online fundraising, empowering individuals and organizations to easily create and manage campaigns. They provide tools for secure donation processing, event organization, and performance tracking, all while prioritizing user privacy. Mobile accessibility ensures seamless engagement with donors on the go, and features like social sharing amplify campaign reach. Ultimately, these platforms foster a supportive environment for impactful causes to garner vital support.</w:t>
      </w:r>
    </w:p>
    <w:p w14:paraId="5EB081FD" w14:textId="7BF2F677" w:rsidR="00FC1195" w:rsidRPr="001B58B2" w:rsidRDefault="00FC1195" w:rsidP="00FC1195">
      <w:pPr>
        <w:numPr>
          <w:ilvl w:val="0"/>
          <w:numId w:val="2"/>
        </w:numPr>
        <w:rPr>
          <w:sz w:val="28"/>
          <w:szCs w:val="28"/>
        </w:rPr>
      </w:pPr>
      <w:r w:rsidRPr="00FC1195">
        <w:rPr>
          <w:b/>
          <w:sz w:val="28"/>
          <w:szCs w:val="28"/>
        </w:rPr>
        <w:t>Features:</w:t>
      </w:r>
    </w:p>
    <w:p w14:paraId="714C8904" w14:textId="30F79968" w:rsidR="00A83E76" w:rsidRDefault="00A83E76" w:rsidP="00FC1195">
      <w:pPr>
        <w:numPr>
          <w:ilvl w:val="0"/>
          <w:numId w:val="2"/>
        </w:numPr>
      </w:pPr>
      <w:r w:rsidRPr="00A83E76">
        <w:rPr>
          <w:b/>
          <w:bCs/>
        </w:rPr>
        <w:t>Secure Donation Processing:</w:t>
      </w:r>
      <w:r w:rsidRPr="00A83E76">
        <w:t xml:space="preserve"> Safe and reliable methods for handling online donations.</w:t>
      </w:r>
    </w:p>
    <w:p w14:paraId="4F769E12" w14:textId="1534E8EE" w:rsidR="00A83E76" w:rsidRDefault="00A83E76" w:rsidP="00FC1195">
      <w:pPr>
        <w:numPr>
          <w:ilvl w:val="0"/>
          <w:numId w:val="2"/>
        </w:numPr>
      </w:pPr>
      <w:r w:rsidRPr="00A83E76">
        <w:rPr>
          <w:b/>
          <w:bCs/>
        </w:rPr>
        <w:t>Fundraising Resources:</w:t>
      </w:r>
      <w:r w:rsidRPr="00A83E76">
        <w:t xml:space="preserve"> Access to guides and tips for successful fundraising.</w:t>
      </w:r>
    </w:p>
    <w:p w14:paraId="3A9D2DCC" w14:textId="3182EA3B" w:rsidR="001B58B2" w:rsidRDefault="001B58B2" w:rsidP="00FC1195">
      <w:pPr>
        <w:numPr>
          <w:ilvl w:val="0"/>
          <w:numId w:val="2"/>
        </w:numPr>
      </w:pPr>
      <w:r w:rsidRPr="001B58B2">
        <w:rPr>
          <w:b/>
          <w:bCs/>
        </w:rPr>
        <w:t>Campaign Creation and Customization:</w:t>
      </w:r>
      <w:r w:rsidRPr="001B58B2">
        <w:t xml:space="preserve"> Tools to build and personalize fundraising campaigns.</w:t>
      </w:r>
    </w:p>
    <w:p w14:paraId="7D4CDBD2" w14:textId="0FBF9EE9" w:rsidR="001B58B2" w:rsidRPr="00FC1195" w:rsidRDefault="001B58B2" w:rsidP="00FC1195">
      <w:pPr>
        <w:numPr>
          <w:ilvl w:val="0"/>
          <w:numId w:val="2"/>
        </w:numPr>
      </w:pPr>
      <w:r w:rsidRPr="001B58B2">
        <w:rPr>
          <w:b/>
          <w:bCs/>
        </w:rPr>
        <w:t>Social Sharing Integration:</w:t>
      </w:r>
      <w:r w:rsidRPr="001B58B2">
        <w:t xml:space="preserve"> Features to expand reach through social media.</w:t>
      </w:r>
    </w:p>
    <w:p w14:paraId="3477B342" w14:textId="77777777" w:rsidR="00FC1195" w:rsidRPr="00FC1195" w:rsidRDefault="00FC1195" w:rsidP="00FC1195">
      <w:pPr>
        <w:rPr>
          <w:b/>
        </w:rPr>
      </w:pPr>
      <w:r w:rsidRPr="00FC1195">
        <w:rPr>
          <w:b/>
        </w:rPr>
        <w:t>3. Architecture</w:t>
      </w:r>
    </w:p>
    <w:p w14:paraId="6F24B77A" w14:textId="0F4C7DAB" w:rsidR="00FC1195" w:rsidRDefault="00FC1195" w:rsidP="00FC1195">
      <w:pPr>
        <w:numPr>
          <w:ilvl w:val="0"/>
          <w:numId w:val="3"/>
        </w:numPr>
      </w:pPr>
      <w:r w:rsidRPr="00FC1195">
        <w:rPr>
          <w:b/>
        </w:rPr>
        <w:t>Frontend:</w:t>
      </w:r>
      <w:r w:rsidRPr="00FC1195">
        <w:t xml:space="preserve"> </w:t>
      </w:r>
      <w:r w:rsidR="00D0187E">
        <w:t xml:space="preserve"> </w:t>
      </w:r>
    </w:p>
    <w:p w14:paraId="66B34B83" w14:textId="6B23C880" w:rsidR="00D0187E" w:rsidRDefault="00D0187E" w:rsidP="00D0187E">
      <w:pPr>
        <w:ind w:left="720"/>
      </w:pPr>
      <w:r>
        <w:t>The frontend</w:t>
      </w:r>
      <w:r w:rsidR="00940D24">
        <w:t xml:space="preserve"> is represented by the “</w:t>
      </w:r>
      <w:r w:rsidR="009D0477">
        <w:t>F</w:t>
      </w:r>
      <w:r w:rsidR="00940D24">
        <w:t>rontend”</w:t>
      </w:r>
      <w:r w:rsidR="0016430B">
        <w:t xml:space="preserve"> </w:t>
      </w:r>
      <w:r w:rsidR="0075536A">
        <w:t>sectio</w:t>
      </w:r>
      <w:r w:rsidR="0016430B">
        <w:t>n,</w:t>
      </w:r>
      <w:r w:rsidR="0075536A">
        <w:t xml:space="preserve"> </w:t>
      </w:r>
      <w:r w:rsidR="0016430B">
        <w:t>including user interface compone</w:t>
      </w:r>
      <w:r w:rsidR="005B644E">
        <w:t>nts such as authentication,</w:t>
      </w:r>
      <w:r w:rsidR="0075536A">
        <w:t xml:space="preserve"> </w:t>
      </w:r>
      <w:r w:rsidR="005B644E">
        <w:t>create</w:t>
      </w:r>
      <w:r w:rsidR="009C4ADE">
        <w:t xml:space="preserve"> New Fundriser</w:t>
      </w:r>
      <w:r w:rsidR="00514DBA">
        <w:t>,</w:t>
      </w:r>
      <w:r w:rsidR="0075536A">
        <w:t xml:space="preserve"> </w:t>
      </w:r>
      <w:r w:rsidR="00514DBA">
        <w:t>My</w:t>
      </w:r>
      <w:r w:rsidR="009E4DC2">
        <w:t xml:space="preserve"> Fundriser.</w:t>
      </w:r>
    </w:p>
    <w:p w14:paraId="071990A2" w14:textId="6F5BB0AE" w:rsidR="00D205D2" w:rsidRDefault="001A49E9" w:rsidP="00C71A54">
      <w:pPr>
        <w:pStyle w:val="ListParagraph"/>
        <w:numPr>
          <w:ilvl w:val="0"/>
          <w:numId w:val="14"/>
        </w:numPr>
        <w:rPr>
          <w:b/>
          <w:bCs/>
        </w:rPr>
      </w:pPr>
      <w:r>
        <w:rPr>
          <w:b/>
          <w:bCs/>
        </w:rPr>
        <w:t>Login/register</w:t>
      </w:r>
    </w:p>
    <w:p w14:paraId="3580C615" w14:textId="0FD70D3F" w:rsidR="001A49E9" w:rsidRPr="00D3474E" w:rsidRDefault="001A49E9" w:rsidP="001A49E9">
      <w:pPr>
        <w:pStyle w:val="ListParagraph"/>
        <w:numPr>
          <w:ilvl w:val="0"/>
          <w:numId w:val="15"/>
        </w:numPr>
        <w:rPr>
          <w:b/>
          <w:bCs/>
        </w:rPr>
      </w:pPr>
      <w:r>
        <w:t xml:space="preserve">Create a </w:t>
      </w:r>
      <w:r w:rsidR="00121D23">
        <w:t>Component Which contains a</w:t>
      </w:r>
      <w:r w:rsidR="00DB03BC">
        <w:t xml:space="preserve"> form for taking the </w:t>
      </w:r>
      <w:r w:rsidR="00D3474E">
        <w:t>email</w:t>
      </w:r>
      <w:r w:rsidR="00D341E6">
        <w:t xml:space="preserve"> and password</w:t>
      </w:r>
      <w:r w:rsidR="00D3474E">
        <w:t>.</w:t>
      </w:r>
    </w:p>
    <w:p w14:paraId="24741900" w14:textId="1F1D7327" w:rsidR="00D3474E" w:rsidRPr="007139D7" w:rsidRDefault="003A52DA" w:rsidP="001A49E9">
      <w:pPr>
        <w:pStyle w:val="ListParagraph"/>
        <w:numPr>
          <w:ilvl w:val="0"/>
          <w:numId w:val="15"/>
        </w:numPr>
        <w:rPr>
          <w:b/>
          <w:bCs/>
        </w:rPr>
      </w:pPr>
      <w:r>
        <w:t>If the given input matches the data</w:t>
      </w:r>
      <w:r w:rsidR="00F11A8B">
        <w:t xml:space="preserve"> of user or admin then navigate </w:t>
      </w:r>
      <w:r w:rsidR="00AF7C9B">
        <w:t>it to their respective home pages.</w:t>
      </w:r>
    </w:p>
    <w:p w14:paraId="4D9E1712" w14:textId="6DC8D463" w:rsidR="007139D7" w:rsidRDefault="00EA0B3F" w:rsidP="00EA0B3F">
      <w:pPr>
        <w:pStyle w:val="ListParagraph"/>
        <w:numPr>
          <w:ilvl w:val="0"/>
          <w:numId w:val="14"/>
        </w:numPr>
        <w:rPr>
          <w:b/>
          <w:bCs/>
        </w:rPr>
      </w:pPr>
      <w:r>
        <w:rPr>
          <w:b/>
          <w:bCs/>
        </w:rPr>
        <w:lastRenderedPageBreak/>
        <w:t xml:space="preserve">Home </w:t>
      </w:r>
    </w:p>
    <w:p w14:paraId="2D6DBCEB" w14:textId="77777777" w:rsidR="009E32A4" w:rsidRPr="009E32A4" w:rsidRDefault="00C44E9E" w:rsidP="00EA0B3F">
      <w:pPr>
        <w:pStyle w:val="ListParagraph"/>
        <w:numPr>
          <w:ilvl w:val="0"/>
          <w:numId w:val="18"/>
        </w:numPr>
        <w:rPr>
          <w:b/>
          <w:bCs/>
        </w:rPr>
      </w:pPr>
      <w:r w:rsidRPr="00C44E9E">
        <w:t>We provided these pages so you can check all of the fundraiser cards and see the available and collected amounts.</w:t>
      </w:r>
    </w:p>
    <w:p w14:paraId="05889213" w14:textId="77777777" w:rsidR="00140C9E" w:rsidRPr="0075536A" w:rsidRDefault="00D461A3" w:rsidP="00140C9E">
      <w:pPr>
        <w:pStyle w:val="ListParagraph"/>
        <w:numPr>
          <w:ilvl w:val="0"/>
          <w:numId w:val="18"/>
        </w:numPr>
        <w:rPr>
          <w:b/>
          <w:bCs/>
        </w:rPr>
      </w:pPr>
      <w:r w:rsidRPr="00D461A3">
        <w:t>The page allows you to donate money, see recent donations, and see the applicant's name, email, phone number, fundraiser cause, as well as donate money.</w:t>
      </w:r>
    </w:p>
    <w:p w14:paraId="6EDFC40C" w14:textId="0FE3DC32" w:rsidR="0075536A" w:rsidRPr="0075536A" w:rsidRDefault="0075536A" w:rsidP="0075536A">
      <w:pPr>
        <w:pStyle w:val="ListParagraph"/>
        <w:numPr>
          <w:ilvl w:val="0"/>
          <w:numId w:val="18"/>
        </w:numPr>
        <w:rPr>
          <w:b/>
          <w:bCs/>
        </w:rPr>
      </w:pPr>
      <w:ins w:id="0" w:author="Microsoft Word" w:date="2025-03-15T10:35:00Z" w16du:dateUtc="2025-03-15T05:05:00Z">
        <w:r w:rsidRPr="0075536A">
          <w:t>In the page available to donate money,</w:t>
        </w:r>
      </w:ins>
      <w:r w:rsidRPr="0075536A">
        <w:t xml:space="preserve"> </w:t>
      </w:r>
      <w:ins w:id="1" w:author="Microsoft Word" w:date="2025-03-15T10:35:00Z" w16du:dateUtc="2025-03-15T05:05:00Z">
        <w:r w:rsidRPr="0075536A">
          <w:t xml:space="preserve">in donars and see the </w:t>
        </w:r>
      </w:ins>
      <w:r w:rsidRPr="0075536A">
        <w:t>applicant’s</w:t>
      </w:r>
      <w:ins w:id="2" w:author="Microsoft Word" w:date="2025-03-15T10:35:00Z" w16du:dateUtc="2025-03-15T05:05:00Z">
        <w:r w:rsidRPr="0075536A">
          <w:t xml:space="preserve"> name,</w:t>
        </w:r>
      </w:ins>
      <w:r>
        <w:t xml:space="preserve"> </w:t>
      </w:r>
      <w:ins w:id="3" w:author="Microsoft Word" w:date="2025-03-15T10:35:00Z" w16du:dateUtc="2025-03-15T05:05:00Z">
        <w:r w:rsidRPr="0075536A">
          <w:t>email,</w:t>
        </w:r>
      </w:ins>
      <w:r>
        <w:t xml:space="preserve"> </w:t>
      </w:r>
      <w:ins w:id="4" w:author="Microsoft Word" w:date="2025-03-15T10:35:00Z" w16du:dateUtc="2025-03-15T05:05:00Z">
        <w:r w:rsidRPr="0075536A">
          <w:t>phone number,</w:t>
        </w:r>
      </w:ins>
      <w:r>
        <w:t xml:space="preserve"> </w:t>
      </w:r>
      <w:ins w:id="5" w:author="Microsoft Word" w:date="2025-03-15T10:35:00Z" w16du:dateUtc="2025-03-15T05:05:00Z">
        <w:r w:rsidRPr="0075536A">
          <w:t xml:space="preserve">fundriser cause also and donate money </w:t>
        </w:r>
      </w:ins>
      <w:r>
        <w:t>a</w:t>
      </w:r>
      <w:ins w:id="6" w:author="Microsoft Word" w:date="2025-03-15T10:35:00Z" w16du:dateUtc="2025-03-15T05:05:00Z">
        <w:r w:rsidRPr="0075536A">
          <w:t>nd see the recent donars deatails</w:t>
        </w:r>
        <w:r>
          <w:t>.</w:t>
        </w:r>
      </w:ins>
    </w:p>
    <w:p w14:paraId="43EA5AD4" w14:textId="35046AF9" w:rsidR="00EE0E2A" w:rsidRDefault="00293723" w:rsidP="00B82873">
      <w:pPr>
        <w:pStyle w:val="ListParagraph"/>
        <w:numPr>
          <w:ilvl w:val="0"/>
          <w:numId w:val="14"/>
        </w:numPr>
        <w:rPr>
          <w:b/>
          <w:bCs/>
        </w:rPr>
      </w:pPr>
      <w:r>
        <w:rPr>
          <w:b/>
          <w:bCs/>
        </w:rPr>
        <w:t>New Fundriser(user):</w:t>
      </w:r>
    </w:p>
    <w:p w14:paraId="04ACACF4" w14:textId="399CF565" w:rsidR="000C6C7A" w:rsidRPr="000C6C7A" w:rsidRDefault="000C6C7A" w:rsidP="000C6C7A">
      <w:pPr>
        <w:pStyle w:val="ListParagraph"/>
        <w:numPr>
          <w:ilvl w:val="0"/>
          <w:numId w:val="27"/>
        </w:numPr>
      </w:pPr>
      <w:r w:rsidRPr="000C6C7A">
        <w:t>In frontend, we implemented creating a fundriser card to allow users to provide information like fundriser cause, applicant name, phone number, etc.</w:t>
      </w:r>
    </w:p>
    <w:p w14:paraId="6F3C5B2F" w14:textId="77777777" w:rsidR="002D57A4" w:rsidRPr="002D57A4" w:rsidRDefault="002D57A4" w:rsidP="002D57A4">
      <w:pPr>
        <w:pStyle w:val="ListParagraph"/>
        <w:numPr>
          <w:ilvl w:val="0"/>
          <w:numId w:val="27"/>
        </w:numPr>
        <w:rPr>
          <w:b/>
          <w:bCs/>
        </w:rPr>
      </w:pPr>
      <w:r w:rsidRPr="002D57A4">
        <w:t>On the home page, you can see the fundriser card for available and collected amounts.</w:t>
      </w:r>
    </w:p>
    <w:p w14:paraId="187D7A78" w14:textId="78DCD6CC" w:rsidR="00293723" w:rsidRPr="00F915C0" w:rsidRDefault="00C45C0D" w:rsidP="00293723">
      <w:pPr>
        <w:pStyle w:val="ListParagraph"/>
        <w:numPr>
          <w:ilvl w:val="0"/>
          <w:numId w:val="16"/>
        </w:numPr>
        <w:rPr>
          <w:ins w:id="7" w:author="Microsoft Word" w:date="2025-03-15T10:35:00Z" w16du:dateUtc="2025-03-15T05:05:00Z"/>
          <w:b/>
          <w:bCs/>
        </w:rPr>
      </w:pPr>
      <w:ins w:id="8" w:author="Microsoft Word" w:date="2025-03-15T10:35:00Z" w16du:dateUtc="2025-03-15T05:05:00Z">
        <w:r w:rsidRPr="00F915C0">
          <w:t>In frontend,we implemented the</w:t>
        </w:r>
        <w:r w:rsidR="003464D1" w:rsidRPr="00F915C0">
          <w:t xml:space="preserve"> all the user are create a new  fundriser</w:t>
        </w:r>
        <w:r w:rsidR="003A0295" w:rsidRPr="00F915C0">
          <w:t xml:space="preserve"> card to </w:t>
        </w:r>
        <w:r w:rsidR="00653C3C" w:rsidRPr="00F915C0">
          <w:t>give thei</w:t>
        </w:r>
        <w:r w:rsidR="004F0EC7" w:rsidRPr="00F915C0">
          <w:t>r</w:t>
        </w:r>
        <w:r w:rsidR="00653C3C" w:rsidRPr="00F915C0">
          <w:t xml:space="preserve"> basic details like fundriser </w:t>
        </w:r>
      </w:ins>
      <w:r w:rsidR="000F1D83" w:rsidRPr="00F915C0">
        <w:t>cause, applicant</w:t>
      </w:r>
      <w:ins w:id="9" w:author="Microsoft Word" w:date="2025-03-15T10:35:00Z" w16du:dateUtc="2025-03-15T05:05:00Z">
        <w:r w:rsidR="00654C89" w:rsidRPr="00F915C0">
          <w:t xml:space="preserve"> name,phone number</w:t>
        </w:r>
        <w:r w:rsidR="002A2294" w:rsidRPr="00F915C0">
          <w:t xml:space="preserve"> etc..</w:t>
        </w:r>
      </w:ins>
    </w:p>
    <w:p w14:paraId="21E7EB9B" w14:textId="00CA62C9" w:rsidR="006143CA" w:rsidRPr="00F42D49" w:rsidRDefault="00F42D49" w:rsidP="00FB49BF">
      <w:pPr>
        <w:pStyle w:val="ListParagraph"/>
        <w:numPr>
          <w:ilvl w:val="0"/>
          <w:numId w:val="14"/>
        </w:numPr>
        <w:rPr>
          <w:b/>
          <w:bCs/>
        </w:rPr>
      </w:pPr>
      <w:r>
        <w:rPr>
          <w:b/>
          <w:bCs/>
        </w:rPr>
        <w:t>My fundrisers</w:t>
      </w:r>
    </w:p>
    <w:p w14:paraId="07C4DCF8" w14:textId="13140E24" w:rsidR="00F42D49" w:rsidRPr="00A50644" w:rsidRDefault="0043170C" w:rsidP="00F42D49">
      <w:pPr>
        <w:pStyle w:val="ListParagraph"/>
        <w:numPr>
          <w:ilvl w:val="0"/>
          <w:numId w:val="17"/>
        </w:numPr>
        <w:rPr>
          <w:b/>
          <w:bCs/>
        </w:rPr>
      </w:pPr>
      <w:r>
        <w:t xml:space="preserve">In these page we provide to see </w:t>
      </w:r>
      <w:r w:rsidR="004B5AE4">
        <w:t>the user</w:t>
      </w:r>
      <w:r w:rsidR="00E30B6F">
        <w:t>s their fundriser card,</w:t>
      </w:r>
      <w:r w:rsidR="00427E61">
        <w:t>to collected amount</w:t>
      </w:r>
      <w:r w:rsidR="00A50644">
        <w:t>.</w:t>
      </w:r>
    </w:p>
    <w:p w14:paraId="59BEC1C0" w14:textId="2C961191" w:rsidR="00A50644" w:rsidRPr="008D7B55" w:rsidRDefault="00EB767C" w:rsidP="00EB767C">
      <w:pPr>
        <w:pStyle w:val="ListParagraph"/>
        <w:numPr>
          <w:ilvl w:val="0"/>
          <w:numId w:val="14"/>
        </w:numPr>
        <w:rPr>
          <w:b/>
          <w:bCs/>
        </w:rPr>
      </w:pPr>
      <w:r w:rsidRPr="008D7B55">
        <w:rPr>
          <w:b/>
          <w:bCs/>
        </w:rPr>
        <w:t>Admin</w:t>
      </w:r>
    </w:p>
    <w:p w14:paraId="19AEFCCD" w14:textId="10B36E06" w:rsidR="0080721C" w:rsidRPr="00E94902" w:rsidRDefault="00C22798" w:rsidP="002B566C">
      <w:pPr>
        <w:pStyle w:val="ListParagraph"/>
        <w:numPr>
          <w:ilvl w:val="0"/>
          <w:numId w:val="17"/>
        </w:numPr>
        <w:rPr>
          <w:b/>
          <w:bCs/>
        </w:rPr>
      </w:pPr>
      <w:r w:rsidRPr="00C22798">
        <w:t>On the admin dashboard, the admin can view all user details, fundraiser cards, total donations, total funds raised, and all fundrisers.</w:t>
      </w:r>
    </w:p>
    <w:p w14:paraId="63DE354D" w14:textId="77777777" w:rsidR="00E94902" w:rsidRDefault="00E94902" w:rsidP="00E94902">
      <w:pPr>
        <w:pStyle w:val="ListParagraph"/>
        <w:ind w:left="1800"/>
      </w:pPr>
    </w:p>
    <w:p w14:paraId="13B16CF8" w14:textId="77777777" w:rsidR="00E94902" w:rsidRDefault="00E94902" w:rsidP="00E94902">
      <w:pPr>
        <w:pStyle w:val="ListParagraph"/>
        <w:ind w:left="1800"/>
      </w:pPr>
    </w:p>
    <w:p w14:paraId="6CA44A5A" w14:textId="677D31D6" w:rsidR="00E94902" w:rsidRDefault="00085A1B" w:rsidP="00E94902">
      <w:pPr>
        <w:pStyle w:val="ListParagraph"/>
        <w:ind w:left="1800"/>
      </w:pPr>
      <w:r w:rsidRPr="00085A1B">
        <w:rPr>
          <w:noProof/>
        </w:rPr>
        <w:lastRenderedPageBreak/>
        <w:drawing>
          <wp:inline distT="0" distB="0" distL="0" distR="0" wp14:anchorId="48EDCDDC" wp14:editId="65FF5912">
            <wp:extent cx="3115110" cy="7906853"/>
            <wp:effectExtent l="0" t="0" r="9525" b="0"/>
            <wp:docPr id="109371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18626" name=""/>
                    <pic:cNvPicPr/>
                  </pic:nvPicPr>
                  <pic:blipFill>
                    <a:blip r:embed="rId6"/>
                    <a:stretch>
                      <a:fillRect/>
                    </a:stretch>
                  </pic:blipFill>
                  <pic:spPr>
                    <a:xfrm>
                      <a:off x="0" y="0"/>
                      <a:ext cx="3115110" cy="7906853"/>
                    </a:xfrm>
                    <a:prstGeom prst="rect">
                      <a:avLst/>
                    </a:prstGeom>
                  </pic:spPr>
                </pic:pic>
              </a:graphicData>
            </a:graphic>
          </wp:inline>
        </w:drawing>
      </w:r>
    </w:p>
    <w:p w14:paraId="2D8EE97B" w14:textId="77777777" w:rsidR="00E94902" w:rsidRDefault="00E94902" w:rsidP="00E94902">
      <w:pPr>
        <w:pStyle w:val="ListParagraph"/>
        <w:ind w:left="1800"/>
      </w:pPr>
    </w:p>
    <w:p w14:paraId="373D0CCD" w14:textId="77777777" w:rsidR="00E94902" w:rsidRDefault="00E94902" w:rsidP="00E94902">
      <w:pPr>
        <w:pStyle w:val="ListParagraph"/>
        <w:ind w:left="1800"/>
      </w:pPr>
    </w:p>
    <w:p w14:paraId="574EFA21" w14:textId="77777777" w:rsidR="00E94902" w:rsidRPr="00C71A54" w:rsidRDefault="00E94902" w:rsidP="00E94902">
      <w:pPr>
        <w:pStyle w:val="ListParagraph"/>
        <w:ind w:left="1800"/>
        <w:rPr>
          <w:b/>
          <w:bCs/>
        </w:rPr>
      </w:pPr>
    </w:p>
    <w:p w14:paraId="6984256D" w14:textId="77777777" w:rsidR="0020082A" w:rsidRDefault="00FC1195" w:rsidP="00AD09F7">
      <w:pPr>
        <w:ind w:left="720"/>
      </w:pPr>
      <w:r w:rsidRPr="00FC1195">
        <w:rPr>
          <w:b/>
        </w:rPr>
        <w:lastRenderedPageBreak/>
        <w:t>Backend:</w:t>
      </w:r>
      <w:r w:rsidRPr="00FC1195">
        <w:t xml:space="preserve"> </w:t>
      </w:r>
      <w:r w:rsidR="009863CA">
        <w:t>Outline the backend architecture u</w:t>
      </w:r>
      <w:r w:rsidR="006850B7">
        <w:t>sing Node.js and Express.js.</w:t>
      </w:r>
    </w:p>
    <w:p w14:paraId="4FA958FE" w14:textId="6BE42A16" w:rsidR="0020082A" w:rsidRDefault="009E22CB" w:rsidP="00AD09F7">
      <w:pPr>
        <w:ind w:left="720"/>
      </w:pPr>
      <w:r w:rsidRPr="009E22CB">
        <w:rPr>
          <w:noProof/>
        </w:rPr>
        <w:drawing>
          <wp:inline distT="0" distB="0" distL="0" distR="0" wp14:anchorId="2B2F80A2" wp14:editId="58669D64">
            <wp:extent cx="3029373" cy="4848902"/>
            <wp:effectExtent l="0" t="0" r="0" b="8890"/>
            <wp:docPr id="49959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92675" name=""/>
                    <pic:cNvPicPr/>
                  </pic:nvPicPr>
                  <pic:blipFill>
                    <a:blip r:embed="rId7"/>
                    <a:stretch>
                      <a:fillRect/>
                    </a:stretch>
                  </pic:blipFill>
                  <pic:spPr>
                    <a:xfrm>
                      <a:off x="0" y="0"/>
                      <a:ext cx="3029373" cy="4848902"/>
                    </a:xfrm>
                    <a:prstGeom prst="rect">
                      <a:avLst/>
                    </a:prstGeom>
                  </pic:spPr>
                </pic:pic>
              </a:graphicData>
            </a:graphic>
          </wp:inline>
        </w:drawing>
      </w:r>
    </w:p>
    <w:p w14:paraId="6E9FAE9D" w14:textId="0D9CB3C6" w:rsidR="00FC1195" w:rsidRDefault="00272475" w:rsidP="00AD09F7">
      <w:pPr>
        <w:ind w:left="720"/>
      </w:pPr>
      <w:r>
        <w:t xml:space="preserve">                                                                                                                                                                                                                                                     </w:t>
      </w:r>
    </w:p>
    <w:p w14:paraId="4702336A" w14:textId="41E464DD" w:rsidR="00D205D2" w:rsidRDefault="00F71578" w:rsidP="00F71578">
      <w:pPr>
        <w:pStyle w:val="ListParagraph"/>
        <w:numPr>
          <w:ilvl w:val="0"/>
          <w:numId w:val="19"/>
        </w:numPr>
        <w:rPr>
          <w:b/>
          <w:bCs/>
        </w:rPr>
      </w:pPr>
      <w:r>
        <w:rPr>
          <w:b/>
          <w:bCs/>
        </w:rPr>
        <w:t>Database Configuration</w:t>
      </w:r>
    </w:p>
    <w:p w14:paraId="31227557" w14:textId="4DA4B6B7" w:rsidR="00942AB5" w:rsidRPr="000F5C22" w:rsidRDefault="00942AB5" w:rsidP="00942AB5">
      <w:pPr>
        <w:pStyle w:val="ListParagraph"/>
        <w:numPr>
          <w:ilvl w:val="0"/>
          <w:numId w:val="17"/>
        </w:numPr>
        <w:rPr>
          <w:b/>
          <w:bCs/>
        </w:rPr>
      </w:pPr>
      <w:r>
        <w:t>Set up a MongoDB database either</w:t>
      </w:r>
      <w:r w:rsidR="00655239">
        <w:t xml:space="preserve"> locally or using a clou-based MongoDB</w:t>
      </w:r>
      <w:r w:rsidR="00095CCD">
        <w:t xml:space="preserve"> service like MongoDB Atlas or use locally with</w:t>
      </w:r>
      <w:r w:rsidR="000F5C22">
        <w:t xml:space="preserve"> MongoDB compass.</w:t>
      </w:r>
    </w:p>
    <w:p w14:paraId="4FD4D82E" w14:textId="6F17DB3C" w:rsidR="000F5C22" w:rsidRPr="00386842" w:rsidRDefault="000F5C22" w:rsidP="00942AB5">
      <w:pPr>
        <w:pStyle w:val="ListParagraph"/>
        <w:numPr>
          <w:ilvl w:val="0"/>
          <w:numId w:val="17"/>
        </w:numPr>
        <w:rPr>
          <w:b/>
          <w:bCs/>
        </w:rPr>
      </w:pPr>
      <w:r>
        <w:t>Create</w:t>
      </w:r>
      <w:r w:rsidR="00A61351">
        <w:t xml:space="preserve"> a database and define the </w:t>
      </w:r>
      <w:r w:rsidR="00B01E49">
        <w:t>necessary collection for fundriser</w:t>
      </w:r>
      <w:r w:rsidR="00F36A43">
        <w:t>s</w:t>
      </w:r>
      <w:r w:rsidR="00B01E49">
        <w:t>,users</w:t>
      </w:r>
      <w:r w:rsidR="00F36A43">
        <w:t>,</w:t>
      </w:r>
      <w:r w:rsidR="00D2531F">
        <w:t>New fundriser details</w:t>
      </w:r>
      <w:r w:rsidR="00386842">
        <w:t xml:space="preserve"> and other recent data.</w:t>
      </w:r>
    </w:p>
    <w:p w14:paraId="47EBE6CD" w14:textId="3F1BB560" w:rsidR="00386842" w:rsidRDefault="00DB237C" w:rsidP="00386842">
      <w:pPr>
        <w:pStyle w:val="ListParagraph"/>
        <w:numPr>
          <w:ilvl w:val="0"/>
          <w:numId w:val="19"/>
        </w:numPr>
        <w:rPr>
          <w:b/>
          <w:bCs/>
        </w:rPr>
      </w:pPr>
      <w:r>
        <w:rPr>
          <w:b/>
          <w:bCs/>
        </w:rPr>
        <w:t>Create Express.js Server:</w:t>
      </w:r>
    </w:p>
    <w:p w14:paraId="03FA965E" w14:textId="3AE71429" w:rsidR="00DB237C" w:rsidRPr="00D86BA5" w:rsidRDefault="001D0FB9" w:rsidP="00DB237C">
      <w:pPr>
        <w:pStyle w:val="ListParagraph"/>
        <w:numPr>
          <w:ilvl w:val="0"/>
          <w:numId w:val="20"/>
        </w:numPr>
        <w:rPr>
          <w:b/>
          <w:bCs/>
        </w:rPr>
      </w:pPr>
      <w:r>
        <w:t>Set up an Express.js server to ha</w:t>
      </w:r>
      <w:r w:rsidR="00565A19">
        <w:t xml:space="preserve">ndle HTTP requests and </w:t>
      </w:r>
      <w:r w:rsidR="00D86BA5">
        <w:t>server API endpoints.</w:t>
      </w:r>
    </w:p>
    <w:p w14:paraId="061BAD50" w14:textId="324BF849" w:rsidR="00D86BA5" w:rsidRPr="00E80E08" w:rsidRDefault="00D86BA5" w:rsidP="00DB237C">
      <w:pPr>
        <w:pStyle w:val="ListParagraph"/>
        <w:numPr>
          <w:ilvl w:val="0"/>
          <w:numId w:val="20"/>
        </w:numPr>
        <w:rPr>
          <w:b/>
          <w:bCs/>
        </w:rPr>
      </w:pPr>
      <w:r>
        <w:t>Configure</w:t>
      </w:r>
      <w:r w:rsidR="00BD0F56">
        <w:t xml:space="preserve"> middleware such as body-parser for parsing</w:t>
      </w:r>
      <w:r w:rsidR="009656C6">
        <w:t xml:space="preserve"> request bodies and  cors for handling</w:t>
      </w:r>
      <w:r w:rsidR="00B60788">
        <w:t xml:space="preserve"> cross-origin requests.</w:t>
      </w:r>
    </w:p>
    <w:p w14:paraId="261B9C62" w14:textId="35F029C7" w:rsidR="00E80E08" w:rsidRDefault="00006347" w:rsidP="00E80E08">
      <w:pPr>
        <w:pStyle w:val="ListParagraph"/>
        <w:numPr>
          <w:ilvl w:val="0"/>
          <w:numId w:val="19"/>
        </w:numPr>
        <w:rPr>
          <w:b/>
          <w:bCs/>
        </w:rPr>
      </w:pPr>
      <w:r>
        <w:rPr>
          <w:b/>
          <w:bCs/>
        </w:rPr>
        <w:t>Define API Routes:</w:t>
      </w:r>
    </w:p>
    <w:p w14:paraId="0F488782" w14:textId="0E0D80A1" w:rsidR="00006347" w:rsidRPr="00981CCE" w:rsidRDefault="00006347" w:rsidP="00006347">
      <w:pPr>
        <w:pStyle w:val="ListParagraph"/>
        <w:numPr>
          <w:ilvl w:val="0"/>
          <w:numId w:val="21"/>
        </w:numPr>
        <w:rPr>
          <w:b/>
          <w:bCs/>
        </w:rPr>
      </w:pPr>
      <w:r>
        <w:t xml:space="preserve">Create </w:t>
      </w:r>
      <w:r w:rsidR="00783B64">
        <w:t xml:space="preserve">separate route files for different API </w:t>
      </w:r>
      <w:r w:rsidR="003D34B5">
        <w:t>functionalities such as</w:t>
      </w:r>
      <w:r w:rsidR="00FF03E0">
        <w:t xml:space="preserve"> New fund</w:t>
      </w:r>
      <w:r w:rsidR="004F0EC7">
        <w:t>r</w:t>
      </w:r>
      <w:r w:rsidR="00FF03E0">
        <w:t>isers,</w:t>
      </w:r>
      <w:r w:rsidR="00251DB1">
        <w:t>update fundrisers</w:t>
      </w:r>
      <w:r w:rsidR="00981CCE">
        <w:t>,</w:t>
      </w:r>
      <w:r w:rsidR="00F915C0">
        <w:t xml:space="preserve"> </w:t>
      </w:r>
      <w:r w:rsidR="00981CCE">
        <w:t>users and authentication.</w:t>
      </w:r>
    </w:p>
    <w:p w14:paraId="33975722" w14:textId="402FBF34" w:rsidR="00981CCE" w:rsidRPr="001601A2" w:rsidRDefault="00A1017D" w:rsidP="00006347">
      <w:pPr>
        <w:pStyle w:val="ListParagraph"/>
        <w:numPr>
          <w:ilvl w:val="0"/>
          <w:numId w:val="21"/>
        </w:numPr>
        <w:rPr>
          <w:b/>
          <w:bCs/>
        </w:rPr>
      </w:pPr>
      <w:r>
        <w:lastRenderedPageBreak/>
        <w:t xml:space="preserve">Define the </w:t>
      </w:r>
      <w:r w:rsidR="00D74B2B">
        <w:t>necessary routes for listing fundrisers</w:t>
      </w:r>
      <w:r w:rsidR="004E1E02">
        <w:t>,handling user registration</w:t>
      </w:r>
      <w:r w:rsidR="001601A2">
        <w:t xml:space="preserve"> and login managing etc.</w:t>
      </w:r>
    </w:p>
    <w:p w14:paraId="271BF2A5" w14:textId="4A524901" w:rsidR="001601A2" w:rsidRPr="00F66C1D" w:rsidRDefault="001601A2" w:rsidP="00006347">
      <w:pPr>
        <w:pStyle w:val="ListParagraph"/>
        <w:numPr>
          <w:ilvl w:val="0"/>
          <w:numId w:val="21"/>
        </w:numPr>
        <w:rPr>
          <w:b/>
          <w:bCs/>
        </w:rPr>
      </w:pPr>
      <w:r>
        <w:t xml:space="preserve">Implement route handles using </w:t>
      </w:r>
      <w:r w:rsidR="000D1440">
        <w:t>Express.js to handle requests and interact with</w:t>
      </w:r>
      <w:r w:rsidR="006164DB">
        <w:t xml:space="preserve"> the datab</w:t>
      </w:r>
      <w:r w:rsidR="004F0EC7">
        <w:t>a</w:t>
      </w:r>
      <w:r w:rsidR="006164DB">
        <w:t>se.</w:t>
      </w:r>
    </w:p>
    <w:p w14:paraId="50758D69" w14:textId="2F5C175B" w:rsidR="00F66C1D" w:rsidRDefault="004866EE" w:rsidP="00F66C1D">
      <w:pPr>
        <w:pStyle w:val="ListParagraph"/>
        <w:numPr>
          <w:ilvl w:val="0"/>
          <w:numId w:val="19"/>
        </w:numPr>
        <w:rPr>
          <w:b/>
          <w:bCs/>
        </w:rPr>
      </w:pPr>
      <w:r w:rsidRPr="004866EE">
        <w:rPr>
          <w:b/>
          <w:bCs/>
        </w:rPr>
        <w:t>Implement Data Models:</w:t>
      </w:r>
    </w:p>
    <w:p w14:paraId="35435DF7" w14:textId="1DBC40BC" w:rsidR="004866EE" w:rsidRPr="00BD2A64" w:rsidRDefault="00EC7152" w:rsidP="004866EE">
      <w:pPr>
        <w:pStyle w:val="ListParagraph"/>
        <w:numPr>
          <w:ilvl w:val="0"/>
          <w:numId w:val="22"/>
        </w:numPr>
        <w:rPr>
          <w:b/>
          <w:bCs/>
        </w:rPr>
      </w:pPr>
      <w:r>
        <w:t>CRUD operations</w:t>
      </w:r>
      <w:r w:rsidR="003E7CE6">
        <w:t xml:space="preserve"> (create,</w:t>
      </w:r>
      <w:r w:rsidR="004150F0">
        <w:t xml:space="preserve"> </w:t>
      </w:r>
      <w:r w:rsidR="003E7CE6">
        <w:t>read,</w:t>
      </w:r>
      <w:r w:rsidR="004150F0">
        <w:t xml:space="preserve"> </w:t>
      </w:r>
      <w:r w:rsidR="003E7CE6">
        <w:t>update</w:t>
      </w:r>
      <w:r w:rsidR="00F235EB">
        <w:t>,</w:t>
      </w:r>
      <w:r w:rsidR="004150F0">
        <w:t xml:space="preserve"> </w:t>
      </w:r>
      <w:r w:rsidR="00F235EB">
        <w:t xml:space="preserve">delete) for </w:t>
      </w:r>
      <w:r w:rsidR="00716B12">
        <w:t>each model to perform database operations</w:t>
      </w:r>
      <w:r w:rsidR="00557642">
        <w:t>.</w:t>
      </w:r>
    </w:p>
    <w:p w14:paraId="4032779C" w14:textId="5BF58C94" w:rsidR="00BD2A64" w:rsidRDefault="00BD2A64" w:rsidP="00BD2A64">
      <w:pPr>
        <w:pStyle w:val="ListParagraph"/>
        <w:numPr>
          <w:ilvl w:val="0"/>
          <w:numId w:val="19"/>
        </w:numPr>
        <w:rPr>
          <w:b/>
          <w:bCs/>
        </w:rPr>
      </w:pPr>
      <w:r>
        <w:rPr>
          <w:b/>
          <w:bCs/>
        </w:rPr>
        <w:t>User</w:t>
      </w:r>
      <w:r w:rsidR="009613E8">
        <w:rPr>
          <w:b/>
          <w:bCs/>
        </w:rPr>
        <w:t xml:space="preserve"> Authentication:</w:t>
      </w:r>
    </w:p>
    <w:p w14:paraId="1E4FF1F8" w14:textId="0BF5C7DB" w:rsidR="009613E8" w:rsidRPr="00894AF3" w:rsidRDefault="009613E8" w:rsidP="009613E8">
      <w:pPr>
        <w:pStyle w:val="ListParagraph"/>
        <w:numPr>
          <w:ilvl w:val="0"/>
          <w:numId w:val="22"/>
        </w:numPr>
        <w:rPr>
          <w:b/>
          <w:bCs/>
        </w:rPr>
      </w:pPr>
      <w:r>
        <w:t>Create routes</w:t>
      </w:r>
      <w:r w:rsidR="00D44368">
        <w:t xml:space="preserve"> and middleware for user registration</w:t>
      </w:r>
      <w:r w:rsidR="00894AF3">
        <w:t>,</w:t>
      </w:r>
      <w:r w:rsidR="004150F0">
        <w:t xml:space="preserve"> </w:t>
      </w:r>
      <w:r w:rsidR="00894AF3">
        <w:t>login and logout.</w:t>
      </w:r>
    </w:p>
    <w:p w14:paraId="639EEEDA" w14:textId="655B0C03" w:rsidR="00894AF3" w:rsidRPr="004866EE" w:rsidRDefault="00894AF3" w:rsidP="009613E8">
      <w:pPr>
        <w:pStyle w:val="ListParagraph"/>
        <w:numPr>
          <w:ilvl w:val="0"/>
          <w:numId w:val="22"/>
        </w:numPr>
        <w:rPr>
          <w:b/>
          <w:bCs/>
        </w:rPr>
      </w:pPr>
      <w:r>
        <w:t>Set up authentication</w:t>
      </w:r>
      <w:r w:rsidR="00FD6438">
        <w:t xml:space="preserve"> middleware to protect routes</w:t>
      </w:r>
      <w:r w:rsidR="007A2F9C">
        <w:t xml:space="preserve"> that require user authentication.</w:t>
      </w:r>
    </w:p>
    <w:p w14:paraId="7EFAC16E" w14:textId="63A898B4" w:rsidR="00FC1195" w:rsidRDefault="00FC1195" w:rsidP="009E596A">
      <w:pPr>
        <w:ind w:left="360"/>
      </w:pPr>
      <w:r w:rsidRPr="00FC1195">
        <w:rPr>
          <w:b/>
        </w:rPr>
        <w:t>Database:</w:t>
      </w:r>
      <w:r w:rsidRPr="00FC1195">
        <w:t xml:space="preserve"> </w:t>
      </w:r>
      <w:r w:rsidR="009E596A">
        <w:t xml:space="preserve"> Details</w:t>
      </w:r>
      <w:r w:rsidR="008547AE">
        <w:t xml:space="preserve"> the database schema and interactions</w:t>
      </w:r>
      <w:r w:rsidR="00CD6A02">
        <w:t xml:space="preserve"> with MongoDB.</w:t>
      </w:r>
    </w:p>
    <w:p w14:paraId="02F7D6C8" w14:textId="681A0C2F" w:rsidR="00CD6A02" w:rsidRDefault="00CD6A02" w:rsidP="009E596A">
      <w:pPr>
        <w:ind w:left="360"/>
        <w:rPr>
          <w:bCs/>
        </w:rPr>
      </w:pPr>
      <w:r w:rsidRPr="00CD6A02">
        <w:rPr>
          <w:bCs/>
        </w:rPr>
        <w:t xml:space="preserve">                  The Database section represents</w:t>
      </w:r>
      <w:r>
        <w:rPr>
          <w:bCs/>
        </w:rPr>
        <w:t xml:space="preserve"> the database </w:t>
      </w:r>
      <w:r w:rsidR="00F64989">
        <w:rPr>
          <w:bCs/>
        </w:rPr>
        <w:t xml:space="preserve"> that stores  collecti</w:t>
      </w:r>
      <w:r w:rsidR="004F0EC7">
        <w:rPr>
          <w:bCs/>
        </w:rPr>
        <w:t>o</w:t>
      </w:r>
      <w:r w:rsidR="00F64989">
        <w:rPr>
          <w:bCs/>
        </w:rPr>
        <w:t>ns for</w:t>
      </w:r>
      <w:r w:rsidR="002E6299">
        <w:rPr>
          <w:bCs/>
        </w:rPr>
        <w:t xml:space="preserve"> </w:t>
      </w:r>
      <w:r w:rsidR="004F0EC7">
        <w:rPr>
          <w:bCs/>
        </w:rPr>
        <w:t>Users, Fundriser</w:t>
      </w:r>
      <w:r w:rsidR="00474C75">
        <w:rPr>
          <w:bCs/>
        </w:rPr>
        <w:t xml:space="preserve"> and My fundriser</w:t>
      </w:r>
      <w:r w:rsidR="00F56352">
        <w:rPr>
          <w:bCs/>
        </w:rPr>
        <w:t>s.</w:t>
      </w:r>
    </w:p>
    <w:p w14:paraId="73306370" w14:textId="13B2C13A" w:rsidR="00F56352" w:rsidRDefault="002128DF" w:rsidP="00F56352">
      <w:pPr>
        <w:pStyle w:val="ListParagraph"/>
        <w:numPr>
          <w:ilvl w:val="0"/>
          <w:numId w:val="23"/>
        </w:numPr>
        <w:rPr>
          <w:b/>
        </w:rPr>
      </w:pPr>
      <w:r w:rsidRPr="002128DF">
        <w:rPr>
          <w:b/>
        </w:rPr>
        <w:t>Configure schema</w:t>
      </w:r>
    </w:p>
    <w:p w14:paraId="17CDA80B" w14:textId="778550F9" w:rsidR="00050836" w:rsidRPr="00050836" w:rsidRDefault="00050836" w:rsidP="00050836">
      <w:pPr>
        <w:pStyle w:val="ListParagraph"/>
        <w:ind w:left="1080"/>
        <w:rPr>
          <w:bCs/>
        </w:rPr>
      </w:pPr>
      <w:r>
        <w:rPr>
          <w:bCs/>
        </w:rPr>
        <w:t>Firstly, configure</w:t>
      </w:r>
      <w:r w:rsidR="00041944">
        <w:rPr>
          <w:bCs/>
        </w:rPr>
        <w:t xml:space="preserve"> the Schemas for MongoDB database,</w:t>
      </w:r>
      <w:r w:rsidR="004150F0">
        <w:rPr>
          <w:bCs/>
        </w:rPr>
        <w:t xml:space="preserve"> </w:t>
      </w:r>
      <w:r w:rsidR="00041944">
        <w:rPr>
          <w:bCs/>
        </w:rPr>
        <w:t xml:space="preserve">to store the </w:t>
      </w:r>
      <w:r w:rsidR="00563804">
        <w:rPr>
          <w:bCs/>
        </w:rPr>
        <w:t>data in such a pattern.</w:t>
      </w:r>
      <w:r w:rsidR="004150F0">
        <w:rPr>
          <w:bCs/>
        </w:rPr>
        <w:t xml:space="preserve"> u</w:t>
      </w:r>
      <w:r w:rsidR="00563804">
        <w:rPr>
          <w:bCs/>
        </w:rPr>
        <w:t xml:space="preserve">se the data </w:t>
      </w:r>
      <w:r w:rsidR="00505707">
        <w:rPr>
          <w:bCs/>
        </w:rPr>
        <w:t xml:space="preserve">from the ER diagram to create the </w:t>
      </w:r>
      <w:r w:rsidR="00D120B7">
        <w:rPr>
          <w:bCs/>
        </w:rPr>
        <w:t xml:space="preserve">schemas.the Schemas for this application look </w:t>
      </w:r>
      <w:r w:rsidR="00090B4D">
        <w:rPr>
          <w:bCs/>
        </w:rPr>
        <w:t>a like to the one provided below.</w:t>
      </w:r>
    </w:p>
    <w:p w14:paraId="48A45529" w14:textId="5C04EAF2" w:rsidR="00D205D2" w:rsidRPr="00FC1195" w:rsidRDefault="00D205D2" w:rsidP="00D205D2">
      <w:pPr>
        <w:ind w:left="720"/>
      </w:pPr>
      <w:r w:rsidRPr="00D205D2">
        <w:rPr>
          <w:noProof/>
        </w:rPr>
        <w:drawing>
          <wp:inline distT="0" distB="0" distL="0" distR="0" wp14:anchorId="43B638EE" wp14:editId="68AEE751">
            <wp:extent cx="5731510" cy="2769870"/>
            <wp:effectExtent l="0" t="0" r="2540" b="0"/>
            <wp:docPr id="17015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0301" name=""/>
                    <pic:cNvPicPr/>
                  </pic:nvPicPr>
                  <pic:blipFill>
                    <a:blip r:embed="rId8"/>
                    <a:stretch>
                      <a:fillRect/>
                    </a:stretch>
                  </pic:blipFill>
                  <pic:spPr>
                    <a:xfrm>
                      <a:off x="0" y="0"/>
                      <a:ext cx="5731510" cy="2769870"/>
                    </a:xfrm>
                    <a:prstGeom prst="rect">
                      <a:avLst/>
                    </a:prstGeom>
                  </pic:spPr>
                </pic:pic>
              </a:graphicData>
            </a:graphic>
          </wp:inline>
        </w:drawing>
      </w:r>
    </w:p>
    <w:p w14:paraId="71BEA1EC" w14:textId="606DB505" w:rsidR="00B25BA3" w:rsidRDefault="00BF7295" w:rsidP="00BF7295">
      <w:pPr>
        <w:pStyle w:val="ListParagraph"/>
        <w:numPr>
          <w:ilvl w:val="0"/>
          <w:numId w:val="23"/>
        </w:numPr>
        <w:rPr>
          <w:b/>
        </w:rPr>
      </w:pPr>
      <w:r>
        <w:rPr>
          <w:b/>
        </w:rPr>
        <w:t xml:space="preserve">Connect database to </w:t>
      </w:r>
      <w:r w:rsidR="00064D61">
        <w:rPr>
          <w:b/>
        </w:rPr>
        <w:t>backend</w:t>
      </w:r>
    </w:p>
    <w:p w14:paraId="37B2811D" w14:textId="50804B4E" w:rsidR="00064D61" w:rsidRPr="00BF7295" w:rsidRDefault="00064D61" w:rsidP="00064D61">
      <w:pPr>
        <w:pStyle w:val="ListParagraph"/>
        <w:ind w:left="1080"/>
        <w:rPr>
          <w:b/>
        </w:rPr>
      </w:pPr>
      <w:r>
        <w:rPr>
          <w:bCs/>
        </w:rPr>
        <w:t>Now,</w:t>
      </w:r>
      <w:r w:rsidR="004150F0">
        <w:rPr>
          <w:bCs/>
        </w:rPr>
        <w:t xml:space="preserve"> </w:t>
      </w:r>
      <w:r>
        <w:rPr>
          <w:bCs/>
        </w:rPr>
        <w:t>make sure the</w:t>
      </w:r>
      <w:r w:rsidR="0080166C">
        <w:rPr>
          <w:bCs/>
        </w:rPr>
        <w:t xml:space="preserve"> database is connected before performing any of the </w:t>
      </w:r>
      <w:r w:rsidR="00476960">
        <w:rPr>
          <w:bCs/>
        </w:rPr>
        <w:t>actions through the backend.</w:t>
      </w:r>
      <w:r w:rsidR="00D96637">
        <w:rPr>
          <w:bCs/>
        </w:rPr>
        <w:t xml:space="preserve"> The connections code looks similar</w:t>
      </w:r>
      <w:r w:rsidR="00F84807">
        <w:rPr>
          <w:bCs/>
        </w:rPr>
        <w:t xml:space="preserve"> to the one provided below.</w:t>
      </w:r>
    </w:p>
    <w:p w14:paraId="54E8F19F" w14:textId="4B047E34" w:rsidR="00B25BA3" w:rsidRDefault="000077DB" w:rsidP="00FC1195">
      <w:pPr>
        <w:rPr>
          <w:b/>
        </w:rPr>
      </w:pPr>
      <w:r w:rsidRPr="000077DB">
        <w:rPr>
          <w:b/>
          <w:noProof/>
        </w:rPr>
        <w:lastRenderedPageBreak/>
        <w:drawing>
          <wp:inline distT="0" distB="0" distL="0" distR="0" wp14:anchorId="066A77D9" wp14:editId="7843D4C0">
            <wp:extent cx="5731510" cy="2108835"/>
            <wp:effectExtent l="0" t="0" r="2540" b="5715"/>
            <wp:docPr id="521383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3867" name=""/>
                    <pic:cNvPicPr/>
                  </pic:nvPicPr>
                  <pic:blipFill>
                    <a:blip r:embed="rId9"/>
                    <a:stretch>
                      <a:fillRect/>
                    </a:stretch>
                  </pic:blipFill>
                  <pic:spPr>
                    <a:xfrm>
                      <a:off x="0" y="0"/>
                      <a:ext cx="5731510" cy="2108835"/>
                    </a:xfrm>
                    <a:prstGeom prst="rect">
                      <a:avLst/>
                    </a:prstGeom>
                  </pic:spPr>
                </pic:pic>
              </a:graphicData>
            </a:graphic>
          </wp:inline>
        </w:drawing>
      </w:r>
    </w:p>
    <w:p w14:paraId="5F77FAC7" w14:textId="77777777" w:rsidR="00B25BA3" w:rsidRDefault="00B25BA3" w:rsidP="00FC1195">
      <w:pPr>
        <w:rPr>
          <w:b/>
        </w:rPr>
      </w:pPr>
    </w:p>
    <w:p w14:paraId="5E108DD3" w14:textId="77777777" w:rsidR="00B25BA3" w:rsidRDefault="00B25BA3" w:rsidP="00FC1195">
      <w:pPr>
        <w:rPr>
          <w:b/>
        </w:rPr>
      </w:pPr>
    </w:p>
    <w:p w14:paraId="74DB97A9" w14:textId="18DC7F69" w:rsidR="00FC1195" w:rsidRPr="00FC1195" w:rsidRDefault="00FC1195" w:rsidP="00FC1195">
      <w:pPr>
        <w:rPr>
          <w:b/>
        </w:rPr>
      </w:pPr>
      <w:r w:rsidRPr="00FC1195">
        <w:rPr>
          <w:b/>
        </w:rPr>
        <w:t>4. Setup Instructions</w:t>
      </w:r>
    </w:p>
    <w:p w14:paraId="27563498" w14:textId="78B61377" w:rsidR="00FC1195" w:rsidRDefault="00FC1195" w:rsidP="00FC1195">
      <w:pPr>
        <w:numPr>
          <w:ilvl w:val="0"/>
          <w:numId w:val="4"/>
        </w:numPr>
      </w:pPr>
      <w:r w:rsidRPr="00FC1195">
        <w:rPr>
          <w:b/>
        </w:rPr>
        <w:t>Prerequisites:</w:t>
      </w:r>
      <w:r w:rsidRPr="00FC1195">
        <w:t xml:space="preserve"> </w:t>
      </w:r>
      <w:r w:rsidR="004E511E">
        <w:t>List software dep</w:t>
      </w:r>
      <w:r w:rsidR="00A01E39">
        <w:t>endencies (e.g</w:t>
      </w:r>
      <w:r w:rsidR="00417554">
        <w:t>.Node</w:t>
      </w:r>
      <w:r w:rsidR="004C3605">
        <w:t>.js,</w:t>
      </w:r>
      <w:r w:rsidR="004150F0">
        <w:t xml:space="preserve"> </w:t>
      </w:r>
      <w:r w:rsidR="004C3605">
        <w:t>MongoDB).</w:t>
      </w:r>
    </w:p>
    <w:p w14:paraId="5B575D4C" w14:textId="77777777" w:rsidR="00F55034" w:rsidRPr="00F55034" w:rsidRDefault="0030408C" w:rsidP="00FC1195">
      <w:pPr>
        <w:numPr>
          <w:ilvl w:val="0"/>
          <w:numId w:val="4"/>
        </w:numPr>
      </w:pPr>
      <w:r w:rsidRPr="0030408C">
        <w:rPr>
          <w:bCs/>
        </w:rPr>
        <w:t>To develop a full-stack f</w:t>
      </w:r>
      <w:r w:rsidR="00E40F1E">
        <w:rPr>
          <w:bCs/>
        </w:rPr>
        <w:t>undriser</w:t>
      </w:r>
      <w:r w:rsidRPr="0030408C">
        <w:rPr>
          <w:bCs/>
        </w:rPr>
        <w:t xml:space="preserve"> app using React JS, Node js, and MongoDB, there are several prerequisites you should consider. Here are the key prerequisites for developing such an application:</w:t>
      </w:r>
    </w:p>
    <w:p w14:paraId="349DB56F" w14:textId="087AC534" w:rsidR="00E04161" w:rsidRDefault="008F7D66" w:rsidP="00FC1195">
      <w:pPr>
        <w:rPr>
          <w:bCs/>
        </w:rPr>
      </w:pPr>
      <w:r w:rsidRPr="008F7D66">
        <w:rPr>
          <w:b/>
        </w:rPr>
        <w:t xml:space="preserve">Node js and </w:t>
      </w:r>
      <w:r w:rsidR="00C06F11">
        <w:rPr>
          <w:b/>
        </w:rPr>
        <w:t>n</w:t>
      </w:r>
      <w:r w:rsidRPr="008F7D66">
        <w:rPr>
          <w:b/>
        </w:rPr>
        <w:t>pm</w:t>
      </w:r>
      <w:r w:rsidRPr="00E04161">
        <w:rPr>
          <w:bCs/>
        </w:rPr>
        <w:t>: Install Node js, which includes ppm (Node Package Manager), on your development machine. Node, js is required to run JavaScript on the server side.</w:t>
      </w:r>
    </w:p>
    <w:p w14:paraId="1AB17374" w14:textId="24468A36" w:rsidR="00E04161" w:rsidRDefault="001F5B02" w:rsidP="001F5B02">
      <w:pPr>
        <w:pStyle w:val="ListParagraph"/>
        <w:numPr>
          <w:ilvl w:val="0"/>
          <w:numId w:val="23"/>
        </w:numPr>
        <w:rPr>
          <w:bCs/>
        </w:rPr>
      </w:pPr>
      <w:r w:rsidRPr="001F5B02">
        <w:rPr>
          <w:bCs/>
        </w:rPr>
        <w:t xml:space="preserve">Download: </w:t>
      </w:r>
      <w:hyperlink r:id="rId10" w:history="1">
        <w:r w:rsidR="004F4310" w:rsidRPr="00A72EF9">
          <w:rPr>
            <w:rStyle w:val="Hyperlink"/>
            <w:bCs/>
          </w:rPr>
          <w:t>https://nodejs.org/en/download/</w:t>
        </w:r>
      </w:hyperlink>
    </w:p>
    <w:p w14:paraId="373CB1B9" w14:textId="64D5CA12" w:rsidR="004F4310" w:rsidRDefault="004F4310" w:rsidP="001F5B02">
      <w:pPr>
        <w:pStyle w:val="ListParagraph"/>
        <w:numPr>
          <w:ilvl w:val="0"/>
          <w:numId w:val="23"/>
        </w:numPr>
        <w:rPr>
          <w:bCs/>
        </w:rPr>
      </w:pPr>
      <w:r w:rsidRPr="004F4310">
        <w:rPr>
          <w:bCs/>
        </w:rPr>
        <w:t>Installation instructions:</w:t>
      </w:r>
      <w:r w:rsidR="004150F0">
        <w:rPr>
          <w:bCs/>
        </w:rPr>
        <w:t xml:space="preserve"> </w:t>
      </w:r>
      <w:r w:rsidRPr="004F4310">
        <w:rPr>
          <w:bCs/>
        </w:rPr>
        <w:t>https://nodejs.org/en/download/package-managerl</w:t>
      </w:r>
      <w:r>
        <w:rPr>
          <w:bCs/>
        </w:rPr>
        <w:t>/</w:t>
      </w:r>
    </w:p>
    <w:p w14:paraId="29E1FF21" w14:textId="66295BFE" w:rsidR="004F4310" w:rsidRDefault="001053AA" w:rsidP="00095CC3">
      <w:pPr>
        <w:pStyle w:val="ListParagraph"/>
        <w:ind w:left="1080"/>
        <w:rPr>
          <w:bCs/>
        </w:rPr>
      </w:pPr>
      <w:r w:rsidRPr="001053AA">
        <w:rPr>
          <w:bCs/>
        </w:rPr>
        <w:t>MongoDB: Set up a MongoDB database to store hotel and booking information. Install MongoDB locally using a cloud-based MongoDB service.</w:t>
      </w:r>
    </w:p>
    <w:p w14:paraId="723B689E" w14:textId="4C86F911" w:rsidR="008A673E" w:rsidRDefault="008A673E" w:rsidP="008A673E">
      <w:pPr>
        <w:pStyle w:val="ListParagraph"/>
        <w:numPr>
          <w:ilvl w:val="0"/>
          <w:numId w:val="23"/>
        </w:numPr>
        <w:rPr>
          <w:bCs/>
        </w:rPr>
      </w:pPr>
      <w:r w:rsidRPr="008A673E">
        <w:rPr>
          <w:bCs/>
        </w:rPr>
        <w:t xml:space="preserve">Download: </w:t>
      </w:r>
      <w:hyperlink r:id="rId11" w:history="1">
        <w:r w:rsidRPr="00A72EF9">
          <w:rPr>
            <w:rStyle w:val="Hyperlink"/>
            <w:bCs/>
          </w:rPr>
          <w:t>https://www.mongodb.com/try/download/community</w:t>
        </w:r>
      </w:hyperlink>
    </w:p>
    <w:p w14:paraId="1B6D6FC3" w14:textId="69314C0B" w:rsidR="008A673E" w:rsidRDefault="0086226C" w:rsidP="008A673E">
      <w:pPr>
        <w:pStyle w:val="ListParagraph"/>
        <w:numPr>
          <w:ilvl w:val="0"/>
          <w:numId w:val="23"/>
        </w:numPr>
        <w:rPr>
          <w:bCs/>
        </w:rPr>
      </w:pPr>
      <w:r>
        <w:rPr>
          <w:bCs/>
        </w:rPr>
        <w:t>Install</w:t>
      </w:r>
      <w:r w:rsidR="00123FF6">
        <w:rPr>
          <w:bCs/>
        </w:rPr>
        <w:t>ation instructions:</w:t>
      </w:r>
      <w:r w:rsidR="006E3FDE">
        <w:rPr>
          <w:bCs/>
        </w:rPr>
        <w:t xml:space="preserve"> </w:t>
      </w:r>
      <w:r w:rsidR="00123FF6">
        <w:rPr>
          <w:bCs/>
        </w:rPr>
        <w:t>htttps://docs</w:t>
      </w:r>
      <w:r w:rsidR="0094503B">
        <w:rPr>
          <w:bCs/>
        </w:rPr>
        <w:t>.mongodb.com/manual/installation/</w:t>
      </w:r>
    </w:p>
    <w:p w14:paraId="7AD46187" w14:textId="7C15B0E4" w:rsidR="0094503B" w:rsidRDefault="00DF3E3A" w:rsidP="00892A5A">
      <w:pPr>
        <w:pStyle w:val="ListParagraph"/>
        <w:ind w:left="1080"/>
        <w:rPr>
          <w:bCs/>
        </w:rPr>
      </w:pPr>
      <w:r w:rsidRPr="00DF3E3A">
        <w:rPr>
          <w:b/>
        </w:rPr>
        <w:t>Express.js:</w:t>
      </w:r>
      <w:r w:rsidRPr="00DF3E3A">
        <w:rPr>
          <w:bCs/>
        </w:rPr>
        <w:t xml:space="preserve"> Express.js is a web application framework for Node js. Install Express.js to handle server-side routing.</w:t>
      </w:r>
      <w:r w:rsidR="004150F0">
        <w:rPr>
          <w:bCs/>
        </w:rPr>
        <w:t xml:space="preserve"> </w:t>
      </w:r>
      <w:r w:rsidRPr="00DF3E3A">
        <w:rPr>
          <w:bCs/>
        </w:rPr>
        <w:t>middleware, and API</w:t>
      </w:r>
    </w:p>
    <w:p w14:paraId="12B77F77" w14:textId="2B70ECBC" w:rsidR="00263769" w:rsidRDefault="00263769" w:rsidP="00263769">
      <w:pPr>
        <w:pStyle w:val="ListParagraph"/>
        <w:numPr>
          <w:ilvl w:val="0"/>
          <w:numId w:val="23"/>
        </w:numPr>
        <w:rPr>
          <w:bCs/>
        </w:rPr>
      </w:pPr>
      <w:r w:rsidRPr="00263769">
        <w:rPr>
          <w:bCs/>
        </w:rPr>
        <w:t>Installation: Open your command prompt or terminal and run the following command:</w:t>
      </w:r>
      <w:r w:rsidR="00C06F11">
        <w:rPr>
          <w:bCs/>
        </w:rPr>
        <w:t xml:space="preserve"> </w:t>
      </w:r>
      <w:r w:rsidR="00366F08" w:rsidRPr="004F0EC7">
        <w:rPr>
          <w:b/>
        </w:rPr>
        <w:t>npm install express</w:t>
      </w:r>
    </w:p>
    <w:p w14:paraId="756FDF36" w14:textId="576BE07D" w:rsidR="00263769" w:rsidRDefault="00D35572" w:rsidP="00722445">
      <w:pPr>
        <w:pStyle w:val="ListParagraph"/>
        <w:ind w:left="1080"/>
        <w:rPr>
          <w:bCs/>
        </w:rPr>
      </w:pPr>
      <w:r w:rsidRPr="00D35572">
        <w:rPr>
          <w:b/>
        </w:rPr>
        <w:t>React</w:t>
      </w:r>
      <w:r w:rsidR="004150F0">
        <w:rPr>
          <w:b/>
        </w:rPr>
        <w:t>.j</w:t>
      </w:r>
      <w:r w:rsidRPr="00D35572">
        <w:rPr>
          <w:b/>
        </w:rPr>
        <w:t>s</w:t>
      </w:r>
      <w:r w:rsidRPr="00D35572">
        <w:rPr>
          <w:bCs/>
        </w:rPr>
        <w:t>: React</w:t>
      </w:r>
      <w:r w:rsidR="004150F0">
        <w:rPr>
          <w:bCs/>
        </w:rPr>
        <w:t>.</w:t>
      </w:r>
      <w:r w:rsidRPr="00D35572">
        <w:rPr>
          <w:bCs/>
        </w:rPr>
        <w:t>js is a popular JavaScript library for building user interfaces. It enables developers to create interactive and reusable UI components, making it easier to build dynamic and responsive web applications. To install React js, a JavaScript library for</w:t>
      </w:r>
      <w:r w:rsidR="001E2EC2">
        <w:rPr>
          <w:bCs/>
        </w:rPr>
        <w:t xml:space="preserve"> </w:t>
      </w:r>
      <w:r w:rsidR="001E2EC2" w:rsidRPr="001E2EC2">
        <w:rPr>
          <w:bCs/>
        </w:rPr>
        <w:t>building user interfaces, follow the installation guide:</w:t>
      </w:r>
      <w:r w:rsidR="00722445">
        <w:rPr>
          <w:bCs/>
        </w:rPr>
        <w:t xml:space="preserve"> </w:t>
      </w:r>
      <w:hyperlink r:id="rId12" w:history="1">
        <w:r w:rsidR="00722445" w:rsidRPr="00A72EF9">
          <w:rPr>
            <w:rStyle w:val="Hyperlink"/>
            <w:bCs/>
          </w:rPr>
          <w:t>https://reactis.org/docs/create-a-new-react-app.html/</w:t>
        </w:r>
      </w:hyperlink>
    </w:p>
    <w:p w14:paraId="26FFB405" w14:textId="640FAD52" w:rsidR="00722445" w:rsidRDefault="00670421" w:rsidP="00722445">
      <w:pPr>
        <w:pStyle w:val="ListParagraph"/>
        <w:ind w:left="1080"/>
        <w:rPr>
          <w:bCs/>
        </w:rPr>
      </w:pPr>
      <w:r w:rsidRPr="003772CC">
        <w:rPr>
          <w:b/>
        </w:rPr>
        <w:t>HTML, CSS, and JavaScript:</w:t>
      </w:r>
      <w:r w:rsidRPr="00670421">
        <w:rPr>
          <w:bCs/>
        </w:rPr>
        <w:t xml:space="preserve"> Basic knowledge of HTML, for creating the structure of your app, CSS for styling, and JavaScript for client-side interactivity is essential.</w:t>
      </w:r>
    </w:p>
    <w:p w14:paraId="17B9E026" w14:textId="1DAB8B6C" w:rsidR="00722445" w:rsidRDefault="003772CC" w:rsidP="00722445">
      <w:pPr>
        <w:pStyle w:val="ListParagraph"/>
        <w:ind w:left="1080"/>
        <w:rPr>
          <w:bCs/>
        </w:rPr>
      </w:pPr>
      <w:r w:rsidRPr="003772CC">
        <w:rPr>
          <w:b/>
        </w:rPr>
        <w:lastRenderedPageBreak/>
        <w:t>Database Connectivity:</w:t>
      </w:r>
      <w:r w:rsidRPr="003772CC">
        <w:rPr>
          <w:bCs/>
        </w:rPr>
        <w:t xml:space="preserve"> Use a MongoDB driver or an Object-Document Mapping (ODM)library like Mongoose to co</w:t>
      </w:r>
      <w:r w:rsidR="004F0EC7">
        <w:rPr>
          <w:bCs/>
        </w:rPr>
        <w:t>n</w:t>
      </w:r>
      <w:r w:rsidRPr="003772CC">
        <w:rPr>
          <w:bCs/>
        </w:rPr>
        <w:t>nect your Node js server with the MongoDB database and perform CRUD (Create, Read, Update, Delete) operations.</w:t>
      </w:r>
    </w:p>
    <w:p w14:paraId="43452608" w14:textId="0C5BF4E8" w:rsidR="00803C3E" w:rsidRDefault="00ED33D5" w:rsidP="00722445">
      <w:pPr>
        <w:pStyle w:val="ListParagraph"/>
        <w:ind w:left="1080"/>
        <w:rPr>
          <w:bCs/>
        </w:rPr>
      </w:pPr>
      <w:r w:rsidRPr="00ED33D5">
        <w:rPr>
          <w:b/>
        </w:rPr>
        <w:t>Front-end Framework:</w:t>
      </w:r>
      <w:r w:rsidRPr="00ED33D5">
        <w:rPr>
          <w:bCs/>
        </w:rPr>
        <w:t xml:space="preserve"> Utilize Angular to build the user-facing part of the application, including product listings, booking forms, and user interfaces for the admin dashboard</w:t>
      </w:r>
      <w:r>
        <w:rPr>
          <w:bCs/>
        </w:rPr>
        <w:t>.</w:t>
      </w:r>
    </w:p>
    <w:p w14:paraId="6776D2CC" w14:textId="5B85939D" w:rsidR="00755A1E" w:rsidRDefault="00755A1E" w:rsidP="00722445">
      <w:pPr>
        <w:pStyle w:val="ListParagraph"/>
        <w:ind w:left="1080"/>
        <w:rPr>
          <w:bCs/>
        </w:rPr>
      </w:pPr>
      <w:r w:rsidRPr="00755A1E">
        <w:rPr>
          <w:b/>
        </w:rPr>
        <w:t>Version Control:</w:t>
      </w:r>
      <w:r w:rsidRPr="00755A1E">
        <w:rPr>
          <w:bCs/>
        </w:rPr>
        <w:t xml:space="preserve"> Use Git for version control, enabling collaboration and tracking changes throughout the development process. Platforms like GitHub or Bitbucket can host your repository</w:t>
      </w:r>
      <w:r>
        <w:rPr>
          <w:bCs/>
        </w:rPr>
        <w:t>.</w:t>
      </w:r>
    </w:p>
    <w:p w14:paraId="7731FD50" w14:textId="608FFE50" w:rsidR="00FC05F7" w:rsidRPr="00F31E62" w:rsidRDefault="00F31E62" w:rsidP="00F31E62">
      <w:pPr>
        <w:pStyle w:val="ListParagraph"/>
        <w:numPr>
          <w:ilvl w:val="0"/>
          <w:numId w:val="23"/>
        </w:numPr>
        <w:rPr>
          <w:bCs/>
        </w:rPr>
      </w:pPr>
      <w:r w:rsidRPr="00F31E62">
        <w:rPr>
          <w:bCs/>
        </w:rPr>
        <w:t xml:space="preserve">Git: Download and installation instructions can be found </w:t>
      </w:r>
      <w:r>
        <w:rPr>
          <w:bCs/>
        </w:rPr>
        <w:t xml:space="preserve">at </w:t>
      </w:r>
      <w:hyperlink r:id="rId13" w:history="1">
        <w:r w:rsidR="00F42B21" w:rsidRPr="00A72EF9">
          <w:rPr>
            <w:rStyle w:val="Hyperlink"/>
            <w:bCs/>
          </w:rPr>
          <w:t>https://gitscm.com/downloads/</w:t>
        </w:r>
      </w:hyperlink>
    </w:p>
    <w:p w14:paraId="4B8AA63C" w14:textId="130B64FF" w:rsidR="00F31E62" w:rsidRDefault="005E3427" w:rsidP="00F42B21">
      <w:pPr>
        <w:pStyle w:val="ListParagraph"/>
        <w:ind w:left="1080"/>
        <w:rPr>
          <w:bCs/>
        </w:rPr>
      </w:pPr>
      <w:r w:rsidRPr="005E3427">
        <w:rPr>
          <w:b/>
        </w:rPr>
        <w:t>Development Environment:</w:t>
      </w:r>
      <w:r w:rsidRPr="005E3427">
        <w:rPr>
          <w:bCs/>
        </w:rPr>
        <w:t xml:space="preserve"> Choose a code editor or Integrated Development Environment (IDE) that suits your preferences, such as Visual Studio Code, Sublime Text, or WebStorm.</w:t>
      </w:r>
    </w:p>
    <w:p w14:paraId="38458672" w14:textId="35C4A1E6" w:rsidR="005E3427" w:rsidRDefault="00E52959" w:rsidP="005E3427">
      <w:pPr>
        <w:pStyle w:val="ListParagraph"/>
        <w:numPr>
          <w:ilvl w:val="0"/>
          <w:numId w:val="23"/>
        </w:numPr>
        <w:rPr>
          <w:bCs/>
        </w:rPr>
      </w:pPr>
      <w:r w:rsidRPr="00E52959">
        <w:rPr>
          <w:bCs/>
        </w:rPr>
        <w:t xml:space="preserve">Visual Studio Code: Download from </w:t>
      </w:r>
      <w:hyperlink r:id="rId14" w:history="1">
        <w:r w:rsidRPr="00EB37CE">
          <w:rPr>
            <w:rStyle w:val="Hyperlink"/>
            <w:bCs/>
          </w:rPr>
          <w:t>https://code.visualstudio.com/downlgad/</w:t>
        </w:r>
      </w:hyperlink>
    </w:p>
    <w:p w14:paraId="5B0DBFE9" w14:textId="348B3A5F" w:rsidR="00E52959" w:rsidRDefault="00E52959" w:rsidP="005E3427">
      <w:pPr>
        <w:pStyle w:val="ListParagraph"/>
        <w:numPr>
          <w:ilvl w:val="0"/>
          <w:numId w:val="23"/>
        </w:numPr>
        <w:rPr>
          <w:bCs/>
        </w:rPr>
      </w:pPr>
      <w:r w:rsidRPr="00E52959">
        <w:rPr>
          <w:bCs/>
        </w:rPr>
        <w:t xml:space="preserve">Sublime Text: Download from </w:t>
      </w:r>
      <w:hyperlink r:id="rId15" w:history="1">
        <w:r w:rsidRPr="00EB37CE">
          <w:rPr>
            <w:rStyle w:val="Hyperlink"/>
            <w:bCs/>
          </w:rPr>
          <w:t>https://www.sublimetext.com/download/</w:t>
        </w:r>
      </w:hyperlink>
    </w:p>
    <w:p w14:paraId="504C07E2" w14:textId="6F9F145B" w:rsidR="00E52959" w:rsidRDefault="004727EF" w:rsidP="005E3427">
      <w:pPr>
        <w:pStyle w:val="ListParagraph"/>
        <w:numPr>
          <w:ilvl w:val="0"/>
          <w:numId w:val="23"/>
        </w:numPr>
        <w:rPr>
          <w:bCs/>
        </w:rPr>
      </w:pPr>
      <w:r w:rsidRPr="004727EF">
        <w:rPr>
          <w:bCs/>
        </w:rPr>
        <w:t xml:space="preserve">WebStorm: Download from </w:t>
      </w:r>
      <w:hyperlink r:id="rId16" w:history="1">
        <w:r w:rsidRPr="00EB37CE">
          <w:rPr>
            <w:rStyle w:val="Hyperlink"/>
            <w:bCs/>
          </w:rPr>
          <w:t>https://www.jetbrains.com/webstorm/download/</w:t>
        </w:r>
      </w:hyperlink>
    </w:p>
    <w:p w14:paraId="2B20A3FD" w14:textId="09E7566B" w:rsidR="004727EF" w:rsidRDefault="008412CA" w:rsidP="004727EF">
      <w:pPr>
        <w:pStyle w:val="ListParagraph"/>
        <w:ind w:left="1080"/>
        <w:rPr>
          <w:b/>
        </w:rPr>
      </w:pPr>
      <w:r w:rsidRPr="008412CA">
        <w:rPr>
          <w:b/>
        </w:rPr>
        <w:t>To Connect the Database with Node JS go through the below provided link:</w:t>
      </w:r>
    </w:p>
    <w:p w14:paraId="75D79FE1" w14:textId="2B422CDE" w:rsidR="008412CA" w:rsidRDefault="001E59F0" w:rsidP="008412CA">
      <w:pPr>
        <w:pStyle w:val="ListParagraph"/>
        <w:numPr>
          <w:ilvl w:val="0"/>
          <w:numId w:val="23"/>
        </w:numPr>
        <w:rPr>
          <w:bCs/>
        </w:rPr>
      </w:pPr>
      <w:hyperlink r:id="rId17" w:history="1">
        <w:r w:rsidRPr="00EB37CE">
          <w:rPr>
            <w:rStyle w:val="Hyperlink"/>
            <w:bCs/>
          </w:rPr>
          <w:t>https://www.section.io/engineering-education/nodejs-mongoosejs-mongodb/</w:t>
        </w:r>
      </w:hyperlink>
    </w:p>
    <w:p w14:paraId="1CAA9430" w14:textId="77777777" w:rsidR="004D6E1A" w:rsidRDefault="004D6E1A" w:rsidP="004D6E1A">
      <w:pPr>
        <w:pStyle w:val="ListParagraph"/>
        <w:ind w:left="1080"/>
        <w:rPr>
          <w:b/>
        </w:rPr>
      </w:pPr>
      <w:r w:rsidRPr="004D6E1A">
        <w:rPr>
          <w:b/>
        </w:rPr>
        <w:t>Install Dependencies:</w:t>
      </w:r>
    </w:p>
    <w:p w14:paraId="076F1054" w14:textId="77777777" w:rsidR="008A42D4" w:rsidRPr="004D6E1A" w:rsidRDefault="008A42D4" w:rsidP="004D6E1A">
      <w:pPr>
        <w:pStyle w:val="ListParagraph"/>
        <w:ind w:left="1080"/>
        <w:rPr>
          <w:b/>
        </w:rPr>
      </w:pPr>
    </w:p>
    <w:p w14:paraId="5F79A8D7" w14:textId="5703C9E1" w:rsidR="001E59F0" w:rsidRDefault="004D6E1A" w:rsidP="004D6E1A">
      <w:pPr>
        <w:pStyle w:val="ListParagraph"/>
        <w:ind w:left="1080"/>
        <w:rPr>
          <w:bCs/>
        </w:rPr>
      </w:pPr>
      <w:r w:rsidRPr="004D6E1A">
        <w:rPr>
          <w:bCs/>
        </w:rPr>
        <w:t>Navigate into the cloned repository directory:</w:t>
      </w:r>
    </w:p>
    <w:p w14:paraId="3465E041" w14:textId="77777777" w:rsidR="00422352" w:rsidRPr="00422352" w:rsidRDefault="00422352" w:rsidP="00422352">
      <w:pPr>
        <w:pStyle w:val="ListParagraph"/>
        <w:numPr>
          <w:ilvl w:val="0"/>
          <w:numId w:val="23"/>
        </w:numPr>
        <w:rPr>
          <w:bCs/>
        </w:rPr>
      </w:pPr>
      <w:r w:rsidRPr="00422352">
        <w:rPr>
          <w:bCs/>
        </w:rPr>
        <w:t>Install the required dependencies by running the following command:</w:t>
      </w:r>
    </w:p>
    <w:p w14:paraId="4358F099" w14:textId="77777777" w:rsidR="00422352" w:rsidRPr="003C369B" w:rsidRDefault="00422352" w:rsidP="00422352">
      <w:pPr>
        <w:pStyle w:val="ListParagraph"/>
        <w:ind w:left="1080"/>
        <w:rPr>
          <w:b/>
        </w:rPr>
      </w:pPr>
      <w:r w:rsidRPr="003C369B">
        <w:rPr>
          <w:b/>
        </w:rPr>
        <w:t>npm install</w:t>
      </w:r>
    </w:p>
    <w:p w14:paraId="4612EAA5" w14:textId="77777777" w:rsidR="00422352" w:rsidRPr="003C369B" w:rsidRDefault="00422352" w:rsidP="00422352">
      <w:pPr>
        <w:pStyle w:val="ListParagraph"/>
        <w:ind w:left="1080"/>
        <w:rPr>
          <w:b/>
        </w:rPr>
      </w:pPr>
      <w:r w:rsidRPr="003C369B">
        <w:rPr>
          <w:b/>
        </w:rPr>
        <w:t>Start the Development Server:</w:t>
      </w:r>
    </w:p>
    <w:p w14:paraId="5EC0A1FE" w14:textId="77777777" w:rsidR="00422352" w:rsidRPr="00422352" w:rsidRDefault="00422352" w:rsidP="003C369B">
      <w:pPr>
        <w:pStyle w:val="ListParagraph"/>
        <w:numPr>
          <w:ilvl w:val="0"/>
          <w:numId w:val="23"/>
        </w:numPr>
        <w:rPr>
          <w:bCs/>
        </w:rPr>
      </w:pPr>
      <w:r w:rsidRPr="00422352">
        <w:rPr>
          <w:bCs/>
        </w:rPr>
        <w:t>To start the development server, execute the following command:</w:t>
      </w:r>
    </w:p>
    <w:p w14:paraId="1F137640" w14:textId="77777777" w:rsidR="00422352" w:rsidRPr="003C369B" w:rsidRDefault="00422352" w:rsidP="00422352">
      <w:pPr>
        <w:pStyle w:val="ListParagraph"/>
        <w:ind w:left="1080"/>
        <w:rPr>
          <w:b/>
        </w:rPr>
      </w:pPr>
      <w:r w:rsidRPr="003C369B">
        <w:rPr>
          <w:b/>
        </w:rPr>
        <w:t>npm run dev or npm run start</w:t>
      </w:r>
    </w:p>
    <w:p w14:paraId="48AC3B15" w14:textId="246D4F67" w:rsidR="00422352" w:rsidRPr="00422352" w:rsidRDefault="00422352" w:rsidP="003C369B">
      <w:pPr>
        <w:pStyle w:val="ListParagraph"/>
        <w:numPr>
          <w:ilvl w:val="0"/>
          <w:numId w:val="23"/>
        </w:numPr>
        <w:rPr>
          <w:bCs/>
        </w:rPr>
      </w:pPr>
      <w:r w:rsidRPr="00422352">
        <w:rPr>
          <w:bCs/>
        </w:rPr>
        <w:t>The e-commerce app will be accessible at http://localhost:3000</w:t>
      </w:r>
      <w:r w:rsidR="008C5354">
        <w:rPr>
          <w:bCs/>
        </w:rPr>
        <w:t>/</w:t>
      </w:r>
      <w:r w:rsidRPr="00422352">
        <w:rPr>
          <w:bCs/>
        </w:rPr>
        <w:t xml:space="preserve"> by default. You can change the port configuration in the </w:t>
      </w:r>
      <w:r w:rsidR="00DB7BA2">
        <w:rPr>
          <w:bCs/>
        </w:rPr>
        <w:t>a</w:t>
      </w:r>
      <w:r w:rsidRPr="00422352">
        <w:rPr>
          <w:bCs/>
        </w:rPr>
        <w:t>ny file if needed.</w:t>
      </w:r>
    </w:p>
    <w:p w14:paraId="1263798F" w14:textId="77777777" w:rsidR="00422352" w:rsidRPr="008C5354" w:rsidRDefault="00422352" w:rsidP="00422352">
      <w:pPr>
        <w:pStyle w:val="ListParagraph"/>
        <w:ind w:left="1080"/>
        <w:rPr>
          <w:b/>
        </w:rPr>
      </w:pPr>
      <w:r w:rsidRPr="008C5354">
        <w:rPr>
          <w:b/>
        </w:rPr>
        <w:t>Access the App:</w:t>
      </w:r>
    </w:p>
    <w:p w14:paraId="0D3B3021" w14:textId="66044553" w:rsidR="00422352" w:rsidRPr="00422352" w:rsidRDefault="00422352" w:rsidP="000E40B2">
      <w:pPr>
        <w:pStyle w:val="ListParagraph"/>
        <w:numPr>
          <w:ilvl w:val="0"/>
          <w:numId w:val="23"/>
        </w:numPr>
        <w:rPr>
          <w:bCs/>
        </w:rPr>
      </w:pPr>
      <w:r w:rsidRPr="00422352">
        <w:rPr>
          <w:bCs/>
        </w:rPr>
        <w:t>Open your web browser and navigate to http://localhost:3000</w:t>
      </w:r>
      <w:r w:rsidR="003D0E31">
        <w:rPr>
          <w:bCs/>
        </w:rPr>
        <w:t>/</w:t>
      </w:r>
    </w:p>
    <w:p w14:paraId="32B218E9" w14:textId="09952D08" w:rsidR="00422352" w:rsidRDefault="00422352" w:rsidP="000E40B2">
      <w:pPr>
        <w:pStyle w:val="ListParagraph"/>
        <w:numPr>
          <w:ilvl w:val="0"/>
          <w:numId w:val="23"/>
        </w:numPr>
        <w:rPr>
          <w:bCs/>
        </w:rPr>
      </w:pPr>
      <w:r w:rsidRPr="00422352">
        <w:rPr>
          <w:bCs/>
        </w:rPr>
        <w:t>You should see the f</w:t>
      </w:r>
      <w:r w:rsidR="003D0E31">
        <w:rPr>
          <w:bCs/>
        </w:rPr>
        <w:t>undrising</w:t>
      </w:r>
      <w:r w:rsidRPr="00422352">
        <w:rPr>
          <w:bCs/>
        </w:rPr>
        <w:t xml:space="preserve"> app's homepage, indicating that the installation and the setup was successful.</w:t>
      </w:r>
    </w:p>
    <w:p w14:paraId="5EA7CCEA" w14:textId="77777777" w:rsidR="00503F02" w:rsidRPr="00422352" w:rsidRDefault="00503F02" w:rsidP="00503F02">
      <w:pPr>
        <w:pStyle w:val="ListParagraph"/>
        <w:ind w:left="1080"/>
        <w:rPr>
          <w:bCs/>
        </w:rPr>
      </w:pPr>
    </w:p>
    <w:p w14:paraId="247AF910" w14:textId="48F468E5" w:rsidR="00422352" w:rsidRDefault="00503F02" w:rsidP="00422352">
      <w:pPr>
        <w:pStyle w:val="ListParagraph"/>
        <w:ind w:left="1080"/>
        <w:rPr>
          <w:bCs/>
        </w:rPr>
      </w:pPr>
      <w:r>
        <w:rPr>
          <w:bCs/>
        </w:rPr>
        <w:t>Y</w:t>
      </w:r>
      <w:r w:rsidR="00422352" w:rsidRPr="00422352">
        <w:rPr>
          <w:bCs/>
        </w:rPr>
        <w:t>ou have successfully installed and set up the f</w:t>
      </w:r>
      <w:r w:rsidR="000E40B2">
        <w:rPr>
          <w:bCs/>
        </w:rPr>
        <w:t>undriser</w:t>
      </w:r>
      <w:r w:rsidR="00422352" w:rsidRPr="00422352">
        <w:rPr>
          <w:bCs/>
        </w:rPr>
        <w:t xml:space="preserve"> app on your local machine, </w:t>
      </w:r>
      <w:r w:rsidR="004150F0">
        <w:rPr>
          <w:bCs/>
        </w:rPr>
        <w:t>y</w:t>
      </w:r>
      <w:r w:rsidR="00422352" w:rsidRPr="00422352">
        <w:rPr>
          <w:bCs/>
        </w:rPr>
        <w:t>ou can now proceed with further customization, develop</w:t>
      </w:r>
      <w:r w:rsidR="004F0EC7">
        <w:rPr>
          <w:bCs/>
        </w:rPr>
        <w:t>m</w:t>
      </w:r>
      <w:r w:rsidR="00422352" w:rsidRPr="00422352">
        <w:rPr>
          <w:bCs/>
        </w:rPr>
        <w:t>ent, and testing as needed</w:t>
      </w:r>
      <w:r>
        <w:rPr>
          <w:bCs/>
        </w:rPr>
        <w:t>.</w:t>
      </w:r>
    </w:p>
    <w:p w14:paraId="27E345F7" w14:textId="0E034F26" w:rsidR="00D109CD" w:rsidRDefault="00D109CD" w:rsidP="00422352">
      <w:pPr>
        <w:pStyle w:val="ListParagraph"/>
        <w:ind w:left="1080"/>
        <w:rPr>
          <w:bCs/>
        </w:rPr>
      </w:pPr>
    </w:p>
    <w:p w14:paraId="0F96497C" w14:textId="7EDEB0BE" w:rsidR="00F86A95" w:rsidRDefault="00F86A95" w:rsidP="00422352">
      <w:pPr>
        <w:pStyle w:val="ListParagraph"/>
        <w:ind w:left="1080"/>
        <w:rPr>
          <w:b/>
        </w:rPr>
      </w:pPr>
      <w:r w:rsidRPr="00F86A95">
        <w:rPr>
          <w:b/>
        </w:rPr>
        <w:t>ER DIAGRAM</w:t>
      </w:r>
      <w:r w:rsidR="00F3238D">
        <w:rPr>
          <w:b/>
        </w:rPr>
        <w:t>:</w:t>
      </w:r>
    </w:p>
    <w:p w14:paraId="77DA4136" w14:textId="6B8E8A8C" w:rsidR="00F3238D" w:rsidRPr="00F3238D" w:rsidRDefault="002B4B09" w:rsidP="00422352">
      <w:pPr>
        <w:pStyle w:val="ListParagraph"/>
        <w:ind w:left="1080"/>
        <w:rPr>
          <w:bCs/>
        </w:rPr>
      </w:pPr>
      <w:r>
        <w:rPr>
          <w:bCs/>
          <w:noProof/>
        </w:rPr>
        <w:lastRenderedPageBreak/>
        <w:drawing>
          <wp:inline distT="0" distB="0" distL="0" distR="0" wp14:anchorId="5666200F" wp14:editId="37EA9D05">
            <wp:extent cx="5059045" cy="5910133"/>
            <wp:effectExtent l="0" t="0" r="8255" b="0"/>
            <wp:docPr id="52579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6078" name="Picture 525796078"/>
                    <pic:cNvPicPr/>
                  </pic:nvPicPr>
                  <pic:blipFill>
                    <a:blip r:embed="rId18">
                      <a:extLst>
                        <a:ext uri="{28A0092B-C50C-407E-A947-70E740481C1C}">
                          <a14:useLocalDpi xmlns:a14="http://schemas.microsoft.com/office/drawing/2010/main" val="0"/>
                        </a:ext>
                      </a:extLst>
                    </a:blip>
                    <a:stretch>
                      <a:fillRect/>
                    </a:stretch>
                  </pic:blipFill>
                  <pic:spPr>
                    <a:xfrm>
                      <a:off x="0" y="0"/>
                      <a:ext cx="5071488" cy="5924669"/>
                    </a:xfrm>
                    <a:prstGeom prst="rect">
                      <a:avLst/>
                    </a:prstGeom>
                  </pic:spPr>
                </pic:pic>
              </a:graphicData>
            </a:graphic>
          </wp:inline>
        </w:drawing>
      </w:r>
    </w:p>
    <w:p w14:paraId="683E3E68" w14:textId="77777777" w:rsidR="00422352" w:rsidRDefault="00422352" w:rsidP="004D6E1A">
      <w:pPr>
        <w:pStyle w:val="ListParagraph"/>
        <w:ind w:left="1080"/>
        <w:rPr>
          <w:bCs/>
        </w:rPr>
      </w:pPr>
    </w:p>
    <w:p w14:paraId="5D61EF68" w14:textId="77777777" w:rsidR="002B4B09" w:rsidRDefault="002B4B09" w:rsidP="004D6E1A">
      <w:pPr>
        <w:pStyle w:val="ListParagraph"/>
        <w:ind w:left="1080"/>
        <w:rPr>
          <w:bCs/>
        </w:rPr>
      </w:pPr>
    </w:p>
    <w:p w14:paraId="1DA3BB6D" w14:textId="77777777" w:rsidR="002B4B09" w:rsidRDefault="002B4B09" w:rsidP="004D6E1A">
      <w:pPr>
        <w:pStyle w:val="ListParagraph"/>
        <w:ind w:left="1080"/>
        <w:rPr>
          <w:bCs/>
        </w:rPr>
      </w:pPr>
    </w:p>
    <w:p w14:paraId="735776FD" w14:textId="684064E8" w:rsidR="002B4B09" w:rsidRDefault="002B4B09" w:rsidP="004D6E1A">
      <w:pPr>
        <w:pStyle w:val="ListParagraph"/>
        <w:ind w:left="1080"/>
        <w:rPr>
          <w:bCs/>
        </w:rPr>
      </w:pPr>
      <w:r>
        <w:rPr>
          <w:bCs/>
          <w:noProof/>
        </w:rPr>
        <w:lastRenderedPageBreak/>
        <w:drawing>
          <wp:inline distT="0" distB="0" distL="0" distR="0" wp14:anchorId="096C132B" wp14:editId="41AF41EE">
            <wp:extent cx="3962248" cy="3026814"/>
            <wp:effectExtent l="0" t="0" r="635" b="2540"/>
            <wp:docPr id="441653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53977" name="Picture 4416539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79826" cy="3040242"/>
                    </a:xfrm>
                    <a:prstGeom prst="rect">
                      <a:avLst/>
                    </a:prstGeom>
                  </pic:spPr>
                </pic:pic>
              </a:graphicData>
            </a:graphic>
          </wp:inline>
        </w:drawing>
      </w:r>
    </w:p>
    <w:p w14:paraId="35DC8074" w14:textId="3552B5BE" w:rsidR="002B4B09" w:rsidRDefault="002B4B09" w:rsidP="004D6E1A">
      <w:pPr>
        <w:pStyle w:val="ListParagraph"/>
        <w:ind w:left="1080"/>
        <w:rPr>
          <w:bCs/>
        </w:rPr>
      </w:pPr>
    </w:p>
    <w:p w14:paraId="06EC59B9" w14:textId="2ADFA654" w:rsidR="002B4B09" w:rsidRPr="001E59F0" w:rsidRDefault="002B4B09" w:rsidP="004D6E1A">
      <w:pPr>
        <w:pStyle w:val="ListParagraph"/>
        <w:ind w:left="1080"/>
        <w:rPr>
          <w:bCs/>
        </w:rPr>
      </w:pPr>
    </w:p>
    <w:p w14:paraId="10110F21" w14:textId="6CFCADA0" w:rsidR="00FC1195" w:rsidRPr="00253F86" w:rsidRDefault="00FC1195" w:rsidP="00FC1195">
      <w:pPr>
        <w:rPr>
          <w:b/>
        </w:rPr>
      </w:pPr>
      <w:r w:rsidRPr="00253F86">
        <w:rPr>
          <w:b/>
        </w:rPr>
        <w:t>5. Folder Structure</w:t>
      </w:r>
    </w:p>
    <w:p w14:paraId="797E26B2" w14:textId="1A33363F" w:rsidR="00FC1195" w:rsidRDefault="00FC1195" w:rsidP="00FC1195">
      <w:pPr>
        <w:numPr>
          <w:ilvl w:val="0"/>
          <w:numId w:val="5"/>
        </w:numPr>
      </w:pPr>
      <w:r w:rsidRPr="00FC1195">
        <w:rPr>
          <w:b/>
        </w:rPr>
        <w:t>Client:</w:t>
      </w:r>
      <w:r w:rsidRPr="00FC1195">
        <w:t xml:space="preserve"> </w:t>
      </w:r>
    </w:p>
    <w:p w14:paraId="6AD58A50" w14:textId="2492A0F0" w:rsidR="0078141F" w:rsidRDefault="0078141F" w:rsidP="0078141F">
      <w:pPr>
        <w:ind w:left="720"/>
      </w:pPr>
      <w:r>
        <w:t>The below directory structure represents the directories</w:t>
      </w:r>
      <w:r w:rsidR="00322745">
        <w:t xml:space="preserve"> and files</w:t>
      </w:r>
      <w:r w:rsidR="00DB7BA2">
        <w:t xml:space="preserve"> </w:t>
      </w:r>
      <w:r w:rsidR="00322745">
        <w:t>in the client folder</w:t>
      </w:r>
      <w:r w:rsidR="006C354E">
        <w:t>(front end) where,</w:t>
      </w:r>
      <w:r w:rsidR="004150F0">
        <w:t xml:space="preserve"> </w:t>
      </w:r>
      <w:r w:rsidR="006C354E">
        <w:t>react</w:t>
      </w:r>
      <w:r w:rsidR="004150F0">
        <w:t>.</w:t>
      </w:r>
      <w:r w:rsidR="006C354E">
        <w:t>js is used along with</w:t>
      </w:r>
      <w:r w:rsidR="007071A7">
        <w:t xml:space="preserve"> API’s</w:t>
      </w:r>
      <w:r w:rsidR="006239CE">
        <w:t>.</w:t>
      </w:r>
    </w:p>
    <w:p w14:paraId="5C04A975" w14:textId="33FAB52C" w:rsidR="006239CE" w:rsidRPr="00FC1195" w:rsidRDefault="006239CE" w:rsidP="0078141F">
      <w:pPr>
        <w:ind w:left="720"/>
      </w:pPr>
      <w:r w:rsidRPr="006239CE">
        <w:rPr>
          <w:noProof/>
        </w:rPr>
        <w:drawing>
          <wp:inline distT="0" distB="0" distL="0" distR="0" wp14:anchorId="34052B1B" wp14:editId="455387A5">
            <wp:extent cx="2219635" cy="3362794"/>
            <wp:effectExtent l="0" t="0" r="9525" b="0"/>
            <wp:docPr id="139287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71583" name=""/>
                    <pic:cNvPicPr/>
                  </pic:nvPicPr>
                  <pic:blipFill>
                    <a:blip r:embed="rId20"/>
                    <a:stretch>
                      <a:fillRect/>
                    </a:stretch>
                  </pic:blipFill>
                  <pic:spPr>
                    <a:xfrm>
                      <a:off x="0" y="0"/>
                      <a:ext cx="2219635" cy="3362794"/>
                    </a:xfrm>
                    <a:prstGeom prst="rect">
                      <a:avLst/>
                    </a:prstGeom>
                  </pic:spPr>
                </pic:pic>
              </a:graphicData>
            </a:graphic>
          </wp:inline>
        </w:drawing>
      </w:r>
    </w:p>
    <w:p w14:paraId="779F8654" w14:textId="15A04FC2" w:rsidR="00FC1195" w:rsidRDefault="00FC1195" w:rsidP="00FC1195">
      <w:pPr>
        <w:numPr>
          <w:ilvl w:val="0"/>
          <w:numId w:val="5"/>
        </w:numPr>
      </w:pPr>
      <w:r w:rsidRPr="00FC1195">
        <w:rPr>
          <w:b/>
        </w:rPr>
        <w:t>Server:</w:t>
      </w:r>
      <w:r w:rsidRPr="00FC1195">
        <w:t xml:space="preserve"> </w:t>
      </w:r>
    </w:p>
    <w:p w14:paraId="29739240" w14:textId="79E92E4F" w:rsidR="00062A97" w:rsidRDefault="00062A97" w:rsidP="00062A97">
      <w:pPr>
        <w:ind w:left="720"/>
      </w:pPr>
      <w:r>
        <w:lastRenderedPageBreak/>
        <w:t>The below directory structure represents the directo</w:t>
      </w:r>
      <w:r w:rsidR="00EB2C94">
        <w:t>ries and files in the server folder</w:t>
      </w:r>
      <w:r w:rsidR="004150F0">
        <w:t xml:space="preserve"> </w:t>
      </w:r>
      <w:r w:rsidR="00EB2C94">
        <w:t>(back end)</w:t>
      </w:r>
      <w:r w:rsidR="002F1DDE">
        <w:t xml:space="preserve"> where,</w:t>
      </w:r>
      <w:r w:rsidR="004150F0">
        <w:t xml:space="preserve"> </w:t>
      </w:r>
      <w:r w:rsidR="002F1DDE">
        <w:t>node</w:t>
      </w:r>
      <w:r w:rsidR="00B16048">
        <w:t>.</w:t>
      </w:r>
      <w:r w:rsidR="002F1DDE">
        <w:t>j</w:t>
      </w:r>
      <w:r w:rsidR="00B16048">
        <w:t>s</w:t>
      </w:r>
      <w:r w:rsidR="002F1DDE">
        <w:t>, and MongoDB are used along with API.</w:t>
      </w:r>
    </w:p>
    <w:p w14:paraId="6B96E45B" w14:textId="014C47B9" w:rsidR="002F1DDE" w:rsidRPr="00FC1195" w:rsidRDefault="007E23AB" w:rsidP="00062A97">
      <w:pPr>
        <w:ind w:left="720"/>
      </w:pPr>
      <w:r w:rsidRPr="007E23AB">
        <w:rPr>
          <w:noProof/>
        </w:rPr>
        <w:drawing>
          <wp:inline distT="0" distB="0" distL="0" distR="0" wp14:anchorId="66683356" wp14:editId="46864DC0">
            <wp:extent cx="3305636" cy="4448796"/>
            <wp:effectExtent l="0" t="0" r="9525" b="9525"/>
            <wp:docPr id="160877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79789" name=""/>
                    <pic:cNvPicPr/>
                  </pic:nvPicPr>
                  <pic:blipFill>
                    <a:blip r:embed="rId21"/>
                    <a:stretch>
                      <a:fillRect/>
                    </a:stretch>
                  </pic:blipFill>
                  <pic:spPr>
                    <a:xfrm>
                      <a:off x="0" y="0"/>
                      <a:ext cx="3305636" cy="4448796"/>
                    </a:xfrm>
                    <a:prstGeom prst="rect">
                      <a:avLst/>
                    </a:prstGeom>
                  </pic:spPr>
                </pic:pic>
              </a:graphicData>
            </a:graphic>
          </wp:inline>
        </w:drawing>
      </w:r>
    </w:p>
    <w:p w14:paraId="3DF13489" w14:textId="77777777" w:rsidR="00FC1195" w:rsidRPr="00FC1195" w:rsidRDefault="00FC1195" w:rsidP="00FC1195">
      <w:pPr>
        <w:rPr>
          <w:b/>
        </w:rPr>
      </w:pPr>
      <w:r w:rsidRPr="00FC1195">
        <w:rPr>
          <w:b/>
        </w:rPr>
        <w:t>6. Running the Application</w:t>
      </w:r>
    </w:p>
    <w:p w14:paraId="69793486" w14:textId="77777777" w:rsidR="00FC1195" w:rsidRPr="00FC1195" w:rsidRDefault="00FC1195" w:rsidP="00FC1195">
      <w:pPr>
        <w:numPr>
          <w:ilvl w:val="0"/>
          <w:numId w:val="6"/>
        </w:numPr>
      </w:pPr>
      <w:r w:rsidRPr="00FC1195">
        <w:t>Provide commands to start the frontend and backend servers locally.</w:t>
      </w:r>
    </w:p>
    <w:p w14:paraId="69E0E0D4" w14:textId="50850B8E" w:rsidR="00FC1195" w:rsidRPr="00FC1195" w:rsidRDefault="00FC1195" w:rsidP="00FC1195">
      <w:pPr>
        <w:numPr>
          <w:ilvl w:val="1"/>
          <w:numId w:val="6"/>
        </w:numPr>
      </w:pPr>
      <w:r w:rsidRPr="00FC1195">
        <w:rPr>
          <w:b/>
        </w:rPr>
        <w:t>Frontend:</w:t>
      </w:r>
      <w:r w:rsidRPr="00FC1195">
        <w:t xml:space="preserve"> npm </w:t>
      </w:r>
      <w:r w:rsidR="00392E61">
        <w:t>start</w:t>
      </w:r>
      <w:r w:rsidRPr="00FC1195">
        <w:t xml:space="preserve"> in the </w:t>
      </w:r>
      <w:r w:rsidR="009737C6">
        <w:t>frontend</w:t>
      </w:r>
      <w:r w:rsidRPr="00FC1195">
        <w:t xml:space="preserve"> directory.</w:t>
      </w:r>
    </w:p>
    <w:p w14:paraId="731E1149" w14:textId="6DE29644" w:rsidR="00FC1195" w:rsidRDefault="00FC1195" w:rsidP="00FC1195">
      <w:pPr>
        <w:numPr>
          <w:ilvl w:val="1"/>
          <w:numId w:val="6"/>
        </w:numPr>
      </w:pPr>
      <w:r w:rsidRPr="00FC1195">
        <w:rPr>
          <w:b/>
        </w:rPr>
        <w:t>Backend:</w:t>
      </w:r>
      <w:r w:rsidRPr="00FC1195">
        <w:t xml:space="preserve"> npm start in the </w:t>
      </w:r>
      <w:r w:rsidR="005A7406">
        <w:t>backend</w:t>
      </w:r>
      <w:r w:rsidRPr="00FC1195">
        <w:t xml:space="preserve"> directory.</w:t>
      </w:r>
    </w:p>
    <w:p w14:paraId="3EDBBB13" w14:textId="305F67FC" w:rsidR="00FC1195" w:rsidRDefault="000460F6" w:rsidP="000460F6">
      <w:pPr>
        <w:pStyle w:val="ListParagraph"/>
        <w:numPr>
          <w:ilvl w:val="0"/>
          <w:numId w:val="19"/>
        </w:numPr>
        <w:rPr>
          <w:b/>
          <w:bCs/>
        </w:rPr>
      </w:pPr>
      <w:r>
        <w:rPr>
          <w:b/>
          <w:bCs/>
        </w:rPr>
        <w:t>API D</w:t>
      </w:r>
      <w:r w:rsidR="00DB7BA2">
        <w:rPr>
          <w:b/>
          <w:bCs/>
        </w:rPr>
        <w:t>o</w:t>
      </w:r>
      <w:r>
        <w:rPr>
          <w:b/>
          <w:bCs/>
        </w:rPr>
        <w:t>cumentation</w:t>
      </w:r>
    </w:p>
    <w:p w14:paraId="5294C944" w14:textId="25F12B2C" w:rsidR="000460F6" w:rsidRDefault="004A79D2" w:rsidP="004A79D2">
      <w:pPr>
        <w:pStyle w:val="ListParagraph"/>
        <w:numPr>
          <w:ilvl w:val="0"/>
          <w:numId w:val="24"/>
        </w:numPr>
      </w:pPr>
      <w:r>
        <w:t>POST/api/register</w:t>
      </w:r>
      <w:r w:rsidR="00487B9E">
        <w:t xml:space="preserve"> – User </w:t>
      </w:r>
      <w:r w:rsidR="000A5ABE">
        <w:t>registration</w:t>
      </w:r>
    </w:p>
    <w:p w14:paraId="6DE6C9B9" w14:textId="1A9FC5F7" w:rsidR="000A5ABE" w:rsidRDefault="000A5ABE" w:rsidP="004A79D2">
      <w:pPr>
        <w:pStyle w:val="ListParagraph"/>
        <w:numPr>
          <w:ilvl w:val="0"/>
          <w:numId w:val="24"/>
        </w:numPr>
      </w:pPr>
      <w:r>
        <w:t xml:space="preserve">POST/api/login - </w:t>
      </w:r>
      <w:r w:rsidR="00B16048">
        <w:t>u</w:t>
      </w:r>
      <w:r>
        <w:t>ser login</w:t>
      </w:r>
    </w:p>
    <w:p w14:paraId="235F2688" w14:textId="549FEE91" w:rsidR="00702F64" w:rsidRDefault="00702F64" w:rsidP="004A79D2">
      <w:pPr>
        <w:pStyle w:val="ListParagraph"/>
        <w:numPr>
          <w:ilvl w:val="0"/>
          <w:numId w:val="24"/>
        </w:numPr>
      </w:pPr>
      <w:r>
        <w:t>POST/api/</w:t>
      </w:r>
      <w:r w:rsidR="00875DD8">
        <w:t>new</w:t>
      </w:r>
      <w:r w:rsidR="00413124">
        <w:t>-</w:t>
      </w:r>
      <w:r w:rsidR="00875DD8">
        <w:t>fundriser – new</w:t>
      </w:r>
      <w:r w:rsidR="009071BB">
        <w:t xml:space="preserve"> </w:t>
      </w:r>
      <w:r w:rsidR="00875DD8">
        <w:t>fundriser</w:t>
      </w:r>
    </w:p>
    <w:p w14:paraId="22644242" w14:textId="1A386C4B" w:rsidR="00875DD8" w:rsidRDefault="00FE1B2F" w:rsidP="004A79D2">
      <w:pPr>
        <w:pStyle w:val="ListParagraph"/>
        <w:numPr>
          <w:ilvl w:val="0"/>
          <w:numId w:val="24"/>
        </w:numPr>
      </w:pPr>
      <w:r>
        <w:t>POST/api/update</w:t>
      </w:r>
      <w:r w:rsidR="00413124">
        <w:t>-</w:t>
      </w:r>
      <w:r>
        <w:t>fundriser</w:t>
      </w:r>
      <w:r w:rsidR="00E97748">
        <w:t xml:space="preserve"> – update</w:t>
      </w:r>
      <w:r w:rsidR="009071BB">
        <w:t xml:space="preserve"> </w:t>
      </w:r>
      <w:r w:rsidR="00E97748">
        <w:t>fundriser</w:t>
      </w:r>
    </w:p>
    <w:p w14:paraId="29375923" w14:textId="10ED4D0F" w:rsidR="00E97748" w:rsidRDefault="009F6B08" w:rsidP="004A79D2">
      <w:pPr>
        <w:pStyle w:val="ListParagraph"/>
        <w:numPr>
          <w:ilvl w:val="0"/>
          <w:numId w:val="24"/>
        </w:numPr>
      </w:pPr>
      <w:r>
        <w:t>GET/api/fetch</w:t>
      </w:r>
      <w:r w:rsidR="009071BB">
        <w:t xml:space="preserve"> </w:t>
      </w:r>
      <w:r w:rsidR="005949C0">
        <w:t>fundriser – fetch</w:t>
      </w:r>
      <w:r w:rsidR="009071BB">
        <w:t xml:space="preserve"> </w:t>
      </w:r>
      <w:r w:rsidR="005949C0">
        <w:t>fundriser</w:t>
      </w:r>
    </w:p>
    <w:p w14:paraId="0D0BDABE" w14:textId="1C87D9E5" w:rsidR="002C0087" w:rsidRDefault="00D81ACC" w:rsidP="004A79D2">
      <w:pPr>
        <w:pStyle w:val="ListParagraph"/>
        <w:numPr>
          <w:ilvl w:val="0"/>
          <w:numId w:val="24"/>
        </w:numPr>
      </w:pPr>
      <w:r>
        <w:t>GET/api</w:t>
      </w:r>
      <w:r w:rsidR="00413124">
        <w:t>/</w:t>
      </w:r>
      <w:r w:rsidR="00422B17">
        <w:t>fetch</w:t>
      </w:r>
      <w:r w:rsidR="009071BB">
        <w:t xml:space="preserve"> </w:t>
      </w:r>
      <w:r w:rsidR="00422B17">
        <w:t>donations – fetch</w:t>
      </w:r>
      <w:r w:rsidR="009071BB">
        <w:t xml:space="preserve"> </w:t>
      </w:r>
      <w:r w:rsidR="00422B17">
        <w:t>donations</w:t>
      </w:r>
    </w:p>
    <w:p w14:paraId="6E50BBA3" w14:textId="52820575" w:rsidR="00D81ACC" w:rsidRDefault="00D81ACC" w:rsidP="004A79D2">
      <w:pPr>
        <w:pStyle w:val="ListParagraph"/>
        <w:numPr>
          <w:ilvl w:val="0"/>
          <w:numId w:val="24"/>
        </w:numPr>
      </w:pPr>
      <w:r>
        <w:t>GET/api</w:t>
      </w:r>
      <w:r w:rsidR="00422B17">
        <w:t>/</w:t>
      </w:r>
      <w:r w:rsidR="00DE2CCF">
        <w:t>make</w:t>
      </w:r>
      <w:r w:rsidR="009071BB">
        <w:t xml:space="preserve"> </w:t>
      </w:r>
      <w:r w:rsidR="00DE2CCF">
        <w:t>donations – make</w:t>
      </w:r>
      <w:r w:rsidR="009071BB">
        <w:t xml:space="preserve"> </w:t>
      </w:r>
      <w:r w:rsidR="00DE2CCF">
        <w:t>donat</w:t>
      </w:r>
      <w:r w:rsidR="004F0EC7">
        <w:t>i</w:t>
      </w:r>
      <w:r w:rsidR="00DE2CCF">
        <w:t>ons</w:t>
      </w:r>
    </w:p>
    <w:p w14:paraId="7E0E52B5" w14:textId="09EC8A4B" w:rsidR="00DE2CCF" w:rsidRDefault="00DE2CCF" w:rsidP="004A79D2">
      <w:pPr>
        <w:pStyle w:val="ListParagraph"/>
        <w:numPr>
          <w:ilvl w:val="0"/>
          <w:numId w:val="24"/>
        </w:numPr>
      </w:pPr>
      <w:r>
        <w:t>GET/api/</w:t>
      </w:r>
      <w:r w:rsidR="00A15196">
        <w:t>fetch</w:t>
      </w:r>
      <w:r w:rsidR="009071BB">
        <w:t xml:space="preserve"> </w:t>
      </w:r>
      <w:r w:rsidR="00A15196">
        <w:t>us</w:t>
      </w:r>
      <w:r w:rsidR="004F0EC7">
        <w:t>e</w:t>
      </w:r>
      <w:r w:rsidR="00A15196">
        <w:t>rs – fetch</w:t>
      </w:r>
      <w:r w:rsidR="009071BB">
        <w:t xml:space="preserve"> u</w:t>
      </w:r>
      <w:r w:rsidR="00A15196">
        <w:t>sers</w:t>
      </w:r>
    </w:p>
    <w:p w14:paraId="557EEBE4" w14:textId="77777777" w:rsidR="00366105" w:rsidRDefault="00366105" w:rsidP="00366105">
      <w:pPr>
        <w:pStyle w:val="ListParagraph"/>
        <w:ind w:left="1800"/>
      </w:pPr>
    </w:p>
    <w:p w14:paraId="1E23B25E" w14:textId="5724F85A" w:rsidR="00366105" w:rsidRDefault="00366105" w:rsidP="00366105">
      <w:pPr>
        <w:pStyle w:val="ListParagraph"/>
        <w:numPr>
          <w:ilvl w:val="0"/>
          <w:numId w:val="19"/>
        </w:numPr>
        <w:rPr>
          <w:b/>
          <w:bCs/>
        </w:rPr>
      </w:pPr>
      <w:r>
        <w:rPr>
          <w:b/>
          <w:bCs/>
        </w:rPr>
        <w:t>Authe</w:t>
      </w:r>
      <w:r w:rsidR="00DB7BA2">
        <w:rPr>
          <w:b/>
          <w:bCs/>
        </w:rPr>
        <w:t>n</w:t>
      </w:r>
      <w:r w:rsidR="00A93C64">
        <w:rPr>
          <w:b/>
          <w:bCs/>
        </w:rPr>
        <w:t>tication</w:t>
      </w:r>
    </w:p>
    <w:p w14:paraId="386E4335" w14:textId="54B7285B" w:rsidR="00A93C64" w:rsidRDefault="00A93C64" w:rsidP="00A93C64">
      <w:pPr>
        <w:pStyle w:val="ListParagraph"/>
        <w:ind w:left="1080"/>
      </w:pPr>
      <w:r w:rsidRPr="00A93C64">
        <w:lastRenderedPageBreak/>
        <w:t>Authentication</w:t>
      </w:r>
      <w:r>
        <w:t xml:space="preserve"> is handled </w:t>
      </w:r>
      <w:r w:rsidR="00090A61">
        <w:t>using JWT tokens.</w:t>
      </w:r>
    </w:p>
    <w:p w14:paraId="7980BB36" w14:textId="4B621F78" w:rsidR="00090A61" w:rsidRDefault="00090A61" w:rsidP="00A93C64">
      <w:pPr>
        <w:pStyle w:val="ListParagraph"/>
        <w:ind w:left="1080"/>
      </w:pPr>
      <w:r>
        <w:t xml:space="preserve">Tokens are stored in </w:t>
      </w:r>
      <w:r w:rsidR="00965B44">
        <w:t>HTTP-only cookies.</w:t>
      </w:r>
    </w:p>
    <w:p w14:paraId="6177B430" w14:textId="77777777" w:rsidR="005D51CE" w:rsidRDefault="005D51CE" w:rsidP="00A93C64">
      <w:pPr>
        <w:pStyle w:val="ListParagraph"/>
        <w:ind w:left="1080"/>
      </w:pPr>
    </w:p>
    <w:p w14:paraId="22797393" w14:textId="77777777" w:rsidR="005D51CE" w:rsidRPr="00915D72" w:rsidRDefault="005D51CE" w:rsidP="00A93C64">
      <w:pPr>
        <w:pStyle w:val="ListParagraph"/>
        <w:ind w:left="1080"/>
        <w:rPr>
          <w:b/>
          <w:bCs/>
        </w:rPr>
      </w:pPr>
    </w:p>
    <w:p w14:paraId="26F802EC" w14:textId="4E31CC99" w:rsidR="005D51CE" w:rsidRDefault="005D51CE" w:rsidP="00A93C64">
      <w:pPr>
        <w:pStyle w:val="ListParagraph"/>
        <w:ind w:left="1080"/>
        <w:rPr>
          <w:b/>
          <w:bCs/>
        </w:rPr>
      </w:pPr>
      <w:r w:rsidRPr="00915D72">
        <w:rPr>
          <w:b/>
          <w:bCs/>
        </w:rPr>
        <w:t xml:space="preserve">Example of token verification middleware </w:t>
      </w:r>
      <w:r w:rsidR="00915D72" w:rsidRPr="00915D72">
        <w:rPr>
          <w:b/>
          <w:bCs/>
        </w:rPr>
        <w:t>in Node</w:t>
      </w:r>
      <w:r w:rsidR="00B16048">
        <w:rPr>
          <w:b/>
          <w:bCs/>
        </w:rPr>
        <w:t>.</w:t>
      </w:r>
      <w:r w:rsidR="00915D72" w:rsidRPr="00915D72">
        <w:rPr>
          <w:b/>
          <w:bCs/>
        </w:rPr>
        <w:t>js:</w:t>
      </w:r>
    </w:p>
    <w:p w14:paraId="04EF7ACC" w14:textId="77777777" w:rsidR="00602737" w:rsidRDefault="00602737" w:rsidP="00602737">
      <w:r>
        <w:t>const jwt = require(jsonwebtoken);</w:t>
      </w:r>
    </w:p>
    <w:p w14:paraId="724693E9" w14:textId="067AC967" w:rsidR="00602737" w:rsidRDefault="00602737" w:rsidP="00602737">
      <w:r>
        <w:t>const auth =</w:t>
      </w:r>
      <w:r w:rsidR="00B16048">
        <w:t xml:space="preserve"> </w:t>
      </w:r>
      <w:r>
        <w:t>(reg, res, next)</w:t>
      </w:r>
      <w:r w:rsidR="00B16048">
        <w:t xml:space="preserve"> </w:t>
      </w:r>
      <w:r>
        <w:t>=&gt;</w:t>
      </w:r>
      <w:r w:rsidR="00B16048">
        <w:t xml:space="preserve"> </w:t>
      </w:r>
      <w:r>
        <w:t>!const token - reg.cookies.token;</w:t>
      </w:r>
    </w:p>
    <w:p w14:paraId="18A54D81" w14:textId="2F8D2952" w:rsidR="00602737" w:rsidRDefault="00602737" w:rsidP="00602737">
      <w:r>
        <w:t>if (!token) return res.status(401).</w:t>
      </w:r>
      <w:r w:rsidR="00B16048">
        <w:t xml:space="preserve"> </w:t>
      </w:r>
      <w:r>
        <w:t>json(f message: Unauthorized' ));</w:t>
      </w:r>
    </w:p>
    <w:p w14:paraId="189B0B15" w14:textId="77777777" w:rsidR="00602737" w:rsidRDefault="00602737" w:rsidP="00602737">
      <w:r>
        <w:t>jwt.verify(token, process.env.JWT_SECRET, (err, user)=&gt;1if(err) return res.status(403). json(( message:Forbidden'));req.user = user;</w:t>
      </w:r>
    </w:p>
    <w:p w14:paraId="0F04E778" w14:textId="36F7B320" w:rsidR="00602737" w:rsidRDefault="00602737" w:rsidP="00602737">
      <w:r>
        <w:t>next</w:t>
      </w:r>
      <w:r w:rsidR="00E03CD7">
        <w:t>(</w:t>
      </w:r>
      <w:r>
        <w:t>);</w:t>
      </w:r>
    </w:p>
    <w:p w14:paraId="6D7DE4CC" w14:textId="48AAB71F" w:rsidR="00FC1195" w:rsidRDefault="00E03CD7" w:rsidP="00602737">
      <w:r>
        <w:t>}</w:t>
      </w:r>
      <w:r w:rsidR="00602737">
        <w:t>);</w:t>
      </w:r>
    </w:p>
    <w:p w14:paraId="49086BD2" w14:textId="77777777" w:rsidR="00BB659D" w:rsidRDefault="00BB659D" w:rsidP="00602737"/>
    <w:p w14:paraId="73D85ACD" w14:textId="2597DEBE" w:rsidR="00BB659D" w:rsidRDefault="00AB17E0" w:rsidP="00602737">
      <w:pPr>
        <w:rPr>
          <w:b/>
          <w:bCs/>
        </w:rPr>
      </w:pPr>
      <w:r>
        <w:rPr>
          <w:b/>
          <w:bCs/>
        </w:rPr>
        <w:t>8.User Interface</w:t>
      </w:r>
    </w:p>
    <w:p w14:paraId="5BFF5BD1" w14:textId="6697CC3D" w:rsidR="00AB17E0" w:rsidRDefault="009F3DA9" w:rsidP="00602737">
      <w:r>
        <w:t>1. Home page</w:t>
      </w:r>
      <w:r w:rsidR="00D5645A">
        <w:t xml:space="preserve"> – </w:t>
      </w:r>
      <w:r w:rsidR="0059259C">
        <w:t xml:space="preserve">Here </w:t>
      </w:r>
      <w:r w:rsidR="00D90B29">
        <w:t>see the all users to fundriser car</w:t>
      </w:r>
      <w:r w:rsidR="006B08A0">
        <w:t>ds and donates.</w:t>
      </w:r>
    </w:p>
    <w:p w14:paraId="7F4BE26E" w14:textId="08A28E6E" w:rsidR="00D5645A" w:rsidRDefault="00D5645A" w:rsidP="00602737">
      <w:r>
        <w:t xml:space="preserve">2. </w:t>
      </w:r>
      <w:r w:rsidR="00D252A1">
        <w:t>My fundrises –</w:t>
      </w:r>
      <w:r w:rsidR="006B08A0">
        <w:t xml:space="preserve"> These page </w:t>
      </w:r>
      <w:r w:rsidR="00FF571D">
        <w:t>a user see to their fundriser card.</w:t>
      </w:r>
    </w:p>
    <w:p w14:paraId="522DBF20" w14:textId="1C6B2ABD" w:rsidR="00D252A1" w:rsidRDefault="00D252A1" w:rsidP="00602737">
      <w:r>
        <w:t xml:space="preserve">3. New fundriser </w:t>
      </w:r>
      <w:r w:rsidR="000E0C02">
        <w:t>– These</w:t>
      </w:r>
      <w:r w:rsidR="00EA62F0">
        <w:t xml:space="preserve"> page </w:t>
      </w:r>
      <w:r w:rsidR="0041435C">
        <w:t>users create a new fundriser card to gives their details.</w:t>
      </w:r>
    </w:p>
    <w:p w14:paraId="44AD45AE" w14:textId="4FED6B21" w:rsidR="00D252A1" w:rsidRDefault="00E14519" w:rsidP="00602737">
      <w:r>
        <w:t xml:space="preserve">4. </w:t>
      </w:r>
      <w:r w:rsidR="00F616A6">
        <w:t xml:space="preserve">Admin Dashboard - </w:t>
      </w:r>
      <w:r w:rsidR="0041435C">
        <w:t xml:space="preserve"> In admin das</w:t>
      </w:r>
      <w:r w:rsidR="00751C1A">
        <w:t xml:space="preserve">hboard </w:t>
      </w:r>
      <w:r w:rsidR="002B413D">
        <w:t>view all the users,</w:t>
      </w:r>
      <w:r w:rsidR="006A0D20">
        <w:t xml:space="preserve"> total donations,</w:t>
      </w:r>
      <w:r w:rsidR="00E046FF">
        <w:t>total fundrised,and all fundrisers.</w:t>
      </w:r>
    </w:p>
    <w:p w14:paraId="74722A12" w14:textId="77777777" w:rsidR="00E046FF" w:rsidRPr="00A11990" w:rsidRDefault="00E046FF" w:rsidP="00602737">
      <w:pPr>
        <w:rPr>
          <w:b/>
          <w:bCs/>
        </w:rPr>
      </w:pPr>
    </w:p>
    <w:p w14:paraId="49A464EC" w14:textId="0FB616DC" w:rsidR="00A11990" w:rsidRDefault="00A11990" w:rsidP="001C081B">
      <w:pPr>
        <w:pStyle w:val="ListParagraph"/>
        <w:numPr>
          <w:ilvl w:val="0"/>
          <w:numId w:val="25"/>
        </w:numPr>
        <w:rPr>
          <w:b/>
          <w:bCs/>
        </w:rPr>
      </w:pPr>
      <w:r w:rsidRPr="001C081B">
        <w:rPr>
          <w:b/>
          <w:bCs/>
        </w:rPr>
        <w:t>Testing</w:t>
      </w:r>
    </w:p>
    <w:p w14:paraId="2FA1CC29" w14:textId="46165C84" w:rsidR="001C081B" w:rsidRDefault="00EA03F1" w:rsidP="001C081B">
      <w:pPr>
        <w:pStyle w:val="ListParagraph"/>
        <w:ind w:left="1080"/>
      </w:pPr>
      <w:r w:rsidRPr="00C037B3">
        <w:t>Backend</w:t>
      </w:r>
      <w:r>
        <w:rPr>
          <w:b/>
          <w:bCs/>
        </w:rPr>
        <w:t xml:space="preserve"> : </w:t>
      </w:r>
      <w:r>
        <w:t>using</w:t>
      </w:r>
      <w:r w:rsidR="00B16048">
        <w:t xml:space="preserve"> post man and</w:t>
      </w:r>
      <w:r>
        <w:t xml:space="preserve"> Thunder client</w:t>
      </w:r>
      <w:r w:rsidR="00C037B3">
        <w:t xml:space="preserve"> for API tes</w:t>
      </w:r>
      <w:r w:rsidR="00DB7BA2">
        <w:t>t</w:t>
      </w:r>
      <w:r w:rsidR="00C037B3">
        <w:t>ing.</w:t>
      </w:r>
    </w:p>
    <w:p w14:paraId="7D7F7610" w14:textId="635DA157" w:rsidR="00C037B3" w:rsidRDefault="00C037B3" w:rsidP="001C081B">
      <w:pPr>
        <w:pStyle w:val="ListParagraph"/>
        <w:ind w:left="1080"/>
      </w:pPr>
      <w:r>
        <w:t>Frontend : Using React Testing Library.</w:t>
      </w:r>
    </w:p>
    <w:p w14:paraId="16A9A076" w14:textId="77777777" w:rsidR="000C3229" w:rsidRDefault="000C3229" w:rsidP="001C081B">
      <w:pPr>
        <w:pStyle w:val="ListParagraph"/>
        <w:ind w:left="1080"/>
      </w:pPr>
    </w:p>
    <w:p w14:paraId="60F239A0" w14:textId="77777777" w:rsidR="000C3229" w:rsidRDefault="000C3229" w:rsidP="001C081B">
      <w:pPr>
        <w:pStyle w:val="ListParagraph"/>
        <w:ind w:left="1080"/>
      </w:pPr>
    </w:p>
    <w:p w14:paraId="6C63ECA5" w14:textId="5D511AEB" w:rsidR="000C3229" w:rsidRDefault="000C3229" w:rsidP="000C3229">
      <w:pPr>
        <w:pStyle w:val="ListParagraph"/>
        <w:numPr>
          <w:ilvl w:val="0"/>
          <w:numId w:val="25"/>
        </w:numPr>
        <w:rPr>
          <w:b/>
          <w:bCs/>
        </w:rPr>
      </w:pPr>
      <w:r>
        <w:rPr>
          <w:b/>
          <w:bCs/>
        </w:rPr>
        <w:t>Screen</w:t>
      </w:r>
      <w:r w:rsidR="00B91233">
        <w:rPr>
          <w:b/>
          <w:bCs/>
        </w:rPr>
        <w:t>shots</w:t>
      </w:r>
    </w:p>
    <w:p w14:paraId="421DED94" w14:textId="4CF321B8" w:rsidR="00C037B3" w:rsidRPr="005F7483" w:rsidRDefault="001C5A02" w:rsidP="005F7483">
      <w:pPr>
        <w:pStyle w:val="ListParagraph"/>
        <w:ind w:left="1080"/>
        <w:rPr>
          <w:b/>
          <w:bCs/>
        </w:rPr>
      </w:pPr>
      <w:r w:rsidRPr="001C5A02">
        <w:rPr>
          <w:b/>
          <w:bCs/>
          <w:noProof/>
        </w:rPr>
        <w:lastRenderedPageBreak/>
        <w:drawing>
          <wp:inline distT="0" distB="0" distL="0" distR="0" wp14:anchorId="72209456" wp14:editId="7AE6E441">
            <wp:extent cx="5375564" cy="2783566"/>
            <wp:effectExtent l="0" t="0" r="0" b="0"/>
            <wp:docPr id="106621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18224" name=""/>
                    <pic:cNvPicPr/>
                  </pic:nvPicPr>
                  <pic:blipFill>
                    <a:blip r:embed="rId22"/>
                    <a:stretch>
                      <a:fillRect/>
                    </a:stretch>
                  </pic:blipFill>
                  <pic:spPr>
                    <a:xfrm>
                      <a:off x="0" y="0"/>
                      <a:ext cx="5400140" cy="2796292"/>
                    </a:xfrm>
                    <a:prstGeom prst="rect">
                      <a:avLst/>
                    </a:prstGeom>
                  </pic:spPr>
                </pic:pic>
              </a:graphicData>
            </a:graphic>
          </wp:inline>
        </w:drawing>
      </w:r>
    </w:p>
    <w:p w14:paraId="6757C885" w14:textId="77777777" w:rsidR="005F7483" w:rsidRDefault="00C65698" w:rsidP="005F7483">
      <w:pPr>
        <w:pStyle w:val="ListParagraph"/>
        <w:ind w:left="1080"/>
      </w:pPr>
      <w:r w:rsidRPr="00C65698">
        <w:rPr>
          <w:b/>
          <w:bCs/>
          <w:noProof/>
        </w:rPr>
        <w:drawing>
          <wp:inline distT="0" distB="0" distL="0" distR="0" wp14:anchorId="5E860858" wp14:editId="3A443723">
            <wp:extent cx="5731510" cy="2438400"/>
            <wp:effectExtent l="0" t="0" r="2540" b="0"/>
            <wp:docPr id="18819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8344" name=""/>
                    <pic:cNvPicPr/>
                  </pic:nvPicPr>
                  <pic:blipFill>
                    <a:blip r:embed="rId23"/>
                    <a:stretch>
                      <a:fillRect/>
                    </a:stretch>
                  </pic:blipFill>
                  <pic:spPr>
                    <a:xfrm>
                      <a:off x="0" y="0"/>
                      <a:ext cx="5731510" cy="2438400"/>
                    </a:xfrm>
                    <a:prstGeom prst="rect">
                      <a:avLst/>
                    </a:prstGeom>
                  </pic:spPr>
                </pic:pic>
              </a:graphicData>
            </a:graphic>
          </wp:inline>
        </w:drawing>
      </w:r>
    </w:p>
    <w:p w14:paraId="0297EE28" w14:textId="77777777" w:rsidR="005F7483" w:rsidRDefault="005F7483" w:rsidP="005F7483">
      <w:pPr>
        <w:pStyle w:val="ListParagraph"/>
        <w:ind w:left="1080"/>
      </w:pPr>
    </w:p>
    <w:p w14:paraId="7FA7EADA" w14:textId="0E959297" w:rsidR="005F7483" w:rsidRDefault="005E53C2" w:rsidP="005F7483">
      <w:pPr>
        <w:pStyle w:val="ListParagraph"/>
        <w:ind w:left="1080"/>
      </w:pPr>
      <w:r w:rsidRPr="005E53C2">
        <w:rPr>
          <w:noProof/>
        </w:rPr>
        <w:drawing>
          <wp:inline distT="0" distB="0" distL="0" distR="0" wp14:anchorId="1B2561DB" wp14:editId="6DC6FE4C">
            <wp:extent cx="5731510" cy="2731770"/>
            <wp:effectExtent l="0" t="0" r="2540" b="0"/>
            <wp:docPr id="1118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335" name=""/>
                    <pic:cNvPicPr/>
                  </pic:nvPicPr>
                  <pic:blipFill>
                    <a:blip r:embed="rId24"/>
                    <a:stretch>
                      <a:fillRect/>
                    </a:stretch>
                  </pic:blipFill>
                  <pic:spPr>
                    <a:xfrm>
                      <a:off x="0" y="0"/>
                      <a:ext cx="5731510" cy="2731770"/>
                    </a:xfrm>
                    <a:prstGeom prst="rect">
                      <a:avLst/>
                    </a:prstGeom>
                  </pic:spPr>
                </pic:pic>
              </a:graphicData>
            </a:graphic>
          </wp:inline>
        </w:drawing>
      </w:r>
    </w:p>
    <w:p w14:paraId="08FEC734" w14:textId="77777777" w:rsidR="005F7483" w:rsidRDefault="005F7483" w:rsidP="005F7483">
      <w:pPr>
        <w:pStyle w:val="ListParagraph"/>
        <w:ind w:left="1080"/>
      </w:pPr>
    </w:p>
    <w:p w14:paraId="1FD6BA12" w14:textId="77777777" w:rsidR="005F7483" w:rsidRDefault="005F7483" w:rsidP="005F7483">
      <w:pPr>
        <w:pStyle w:val="ListParagraph"/>
        <w:ind w:left="1080"/>
      </w:pPr>
    </w:p>
    <w:p w14:paraId="7089A596" w14:textId="312CD43B" w:rsidR="00E473AF" w:rsidRPr="005F7483" w:rsidRDefault="00314DE1" w:rsidP="005F7483">
      <w:pPr>
        <w:pStyle w:val="ListParagraph"/>
        <w:ind w:left="1080"/>
        <w:rPr>
          <w:b/>
          <w:bCs/>
        </w:rPr>
      </w:pPr>
      <w:r>
        <w:lastRenderedPageBreak/>
        <w:tab/>
      </w:r>
      <w:r w:rsidR="00E473AF">
        <w:tab/>
      </w:r>
      <w:r w:rsidR="00E473AF" w:rsidRPr="00E473AF">
        <w:rPr>
          <w:noProof/>
        </w:rPr>
        <w:drawing>
          <wp:inline distT="0" distB="0" distL="0" distR="0" wp14:anchorId="2DA6FECA" wp14:editId="7DBF9AC9">
            <wp:extent cx="5731510" cy="2750185"/>
            <wp:effectExtent l="0" t="0" r="2540" b="0"/>
            <wp:docPr id="13066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5924" name=""/>
                    <pic:cNvPicPr/>
                  </pic:nvPicPr>
                  <pic:blipFill>
                    <a:blip r:embed="rId25"/>
                    <a:stretch>
                      <a:fillRect/>
                    </a:stretch>
                  </pic:blipFill>
                  <pic:spPr>
                    <a:xfrm>
                      <a:off x="0" y="0"/>
                      <a:ext cx="5731510" cy="2750185"/>
                    </a:xfrm>
                    <a:prstGeom prst="rect">
                      <a:avLst/>
                    </a:prstGeom>
                  </pic:spPr>
                </pic:pic>
              </a:graphicData>
            </a:graphic>
          </wp:inline>
        </w:drawing>
      </w:r>
    </w:p>
    <w:p w14:paraId="7633ACC2" w14:textId="1116D4D9" w:rsidR="00E473AF" w:rsidRDefault="00382097" w:rsidP="00E473AF">
      <w:pPr>
        <w:tabs>
          <w:tab w:val="left" w:pos="1004"/>
        </w:tabs>
      </w:pPr>
      <w:r w:rsidRPr="00382097">
        <w:rPr>
          <w:noProof/>
        </w:rPr>
        <w:drawing>
          <wp:inline distT="0" distB="0" distL="0" distR="0" wp14:anchorId="33F045E6" wp14:editId="1EE1422B">
            <wp:extent cx="5731510" cy="2747645"/>
            <wp:effectExtent l="0" t="0" r="2540" b="0"/>
            <wp:docPr id="117941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17671" name=""/>
                    <pic:cNvPicPr/>
                  </pic:nvPicPr>
                  <pic:blipFill>
                    <a:blip r:embed="rId26"/>
                    <a:stretch>
                      <a:fillRect/>
                    </a:stretch>
                  </pic:blipFill>
                  <pic:spPr>
                    <a:xfrm>
                      <a:off x="0" y="0"/>
                      <a:ext cx="5731510" cy="2747645"/>
                    </a:xfrm>
                    <a:prstGeom prst="rect">
                      <a:avLst/>
                    </a:prstGeom>
                  </pic:spPr>
                </pic:pic>
              </a:graphicData>
            </a:graphic>
          </wp:inline>
        </w:drawing>
      </w:r>
    </w:p>
    <w:p w14:paraId="0AF77088" w14:textId="343B8A86" w:rsidR="005B6B97" w:rsidRDefault="005B6B97" w:rsidP="00E473AF">
      <w:pPr>
        <w:tabs>
          <w:tab w:val="left" w:pos="1004"/>
        </w:tabs>
      </w:pPr>
      <w:r w:rsidRPr="005B6B97">
        <w:rPr>
          <w:noProof/>
        </w:rPr>
        <w:lastRenderedPageBreak/>
        <w:drawing>
          <wp:inline distT="0" distB="0" distL="0" distR="0" wp14:anchorId="6B3DFE89" wp14:editId="6012D2FE">
            <wp:extent cx="5731510" cy="2733040"/>
            <wp:effectExtent l="0" t="0" r="2540" b="0"/>
            <wp:docPr id="205616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60343" name=""/>
                    <pic:cNvPicPr/>
                  </pic:nvPicPr>
                  <pic:blipFill>
                    <a:blip r:embed="rId27"/>
                    <a:stretch>
                      <a:fillRect/>
                    </a:stretch>
                  </pic:blipFill>
                  <pic:spPr>
                    <a:xfrm>
                      <a:off x="0" y="0"/>
                      <a:ext cx="5731510" cy="2733040"/>
                    </a:xfrm>
                    <a:prstGeom prst="rect">
                      <a:avLst/>
                    </a:prstGeom>
                  </pic:spPr>
                </pic:pic>
              </a:graphicData>
            </a:graphic>
          </wp:inline>
        </w:drawing>
      </w:r>
    </w:p>
    <w:p w14:paraId="0EBAFB96" w14:textId="1DD4E908" w:rsidR="005B6B97" w:rsidRDefault="00056EB6" w:rsidP="00E473AF">
      <w:pPr>
        <w:tabs>
          <w:tab w:val="left" w:pos="1004"/>
        </w:tabs>
      </w:pPr>
      <w:r w:rsidRPr="00056EB6">
        <w:rPr>
          <w:noProof/>
        </w:rPr>
        <w:drawing>
          <wp:inline distT="0" distB="0" distL="0" distR="0" wp14:anchorId="0BFCA35D" wp14:editId="793DE2A0">
            <wp:extent cx="5731510" cy="2754630"/>
            <wp:effectExtent l="0" t="0" r="2540" b="7620"/>
            <wp:docPr id="163936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65851" name=""/>
                    <pic:cNvPicPr/>
                  </pic:nvPicPr>
                  <pic:blipFill>
                    <a:blip r:embed="rId28"/>
                    <a:stretch>
                      <a:fillRect/>
                    </a:stretch>
                  </pic:blipFill>
                  <pic:spPr>
                    <a:xfrm>
                      <a:off x="0" y="0"/>
                      <a:ext cx="5731510" cy="2754630"/>
                    </a:xfrm>
                    <a:prstGeom prst="rect">
                      <a:avLst/>
                    </a:prstGeom>
                  </pic:spPr>
                </pic:pic>
              </a:graphicData>
            </a:graphic>
          </wp:inline>
        </w:drawing>
      </w:r>
    </w:p>
    <w:p w14:paraId="50EF6AE1" w14:textId="77777777" w:rsidR="005F7483" w:rsidRDefault="005F7483" w:rsidP="00E473AF">
      <w:pPr>
        <w:tabs>
          <w:tab w:val="left" w:pos="1004"/>
        </w:tabs>
      </w:pPr>
    </w:p>
    <w:p w14:paraId="4403F18A" w14:textId="179BD963" w:rsidR="00804B75" w:rsidRDefault="00804B75" w:rsidP="00E473AF">
      <w:pPr>
        <w:tabs>
          <w:tab w:val="left" w:pos="1004"/>
        </w:tabs>
      </w:pPr>
      <w:r w:rsidRPr="00804B75">
        <w:rPr>
          <w:noProof/>
        </w:rPr>
        <w:drawing>
          <wp:inline distT="0" distB="0" distL="0" distR="0" wp14:anchorId="0AADC2F7" wp14:editId="64808DE5">
            <wp:extent cx="5731510" cy="2763520"/>
            <wp:effectExtent l="0" t="0" r="2540" b="0"/>
            <wp:docPr id="128840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02430" name=""/>
                    <pic:cNvPicPr/>
                  </pic:nvPicPr>
                  <pic:blipFill>
                    <a:blip r:embed="rId29"/>
                    <a:stretch>
                      <a:fillRect/>
                    </a:stretch>
                  </pic:blipFill>
                  <pic:spPr>
                    <a:xfrm>
                      <a:off x="0" y="0"/>
                      <a:ext cx="5731510" cy="2763520"/>
                    </a:xfrm>
                    <a:prstGeom prst="rect">
                      <a:avLst/>
                    </a:prstGeom>
                  </pic:spPr>
                </pic:pic>
              </a:graphicData>
            </a:graphic>
          </wp:inline>
        </w:drawing>
      </w:r>
    </w:p>
    <w:p w14:paraId="4776CA72" w14:textId="6F05A7C1" w:rsidR="005F7483" w:rsidRDefault="005F7483" w:rsidP="00E473AF">
      <w:pPr>
        <w:tabs>
          <w:tab w:val="left" w:pos="1004"/>
        </w:tabs>
      </w:pPr>
      <w:r w:rsidRPr="005F7483">
        <w:rPr>
          <w:noProof/>
        </w:rPr>
        <w:lastRenderedPageBreak/>
        <w:drawing>
          <wp:inline distT="0" distB="0" distL="0" distR="0" wp14:anchorId="470179A5" wp14:editId="3773DF6A">
            <wp:extent cx="5731510" cy="2785745"/>
            <wp:effectExtent l="0" t="0" r="2540" b="0"/>
            <wp:docPr id="22958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89884" name=""/>
                    <pic:cNvPicPr/>
                  </pic:nvPicPr>
                  <pic:blipFill>
                    <a:blip r:embed="rId30"/>
                    <a:stretch>
                      <a:fillRect/>
                    </a:stretch>
                  </pic:blipFill>
                  <pic:spPr>
                    <a:xfrm>
                      <a:off x="0" y="0"/>
                      <a:ext cx="5731510" cy="2785745"/>
                    </a:xfrm>
                    <a:prstGeom prst="rect">
                      <a:avLst/>
                    </a:prstGeom>
                  </pic:spPr>
                </pic:pic>
              </a:graphicData>
            </a:graphic>
          </wp:inline>
        </w:drawing>
      </w:r>
    </w:p>
    <w:p w14:paraId="2E94AB55" w14:textId="77777777" w:rsidR="0015031B" w:rsidRDefault="0015031B" w:rsidP="00E473AF">
      <w:pPr>
        <w:tabs>
          <w:tab w:val="left" w:pos="1004"/>
        </w:tabs>
      </w:pPr>
    </w:p>
    <w:p w14:paraId="2533593F" w14:textId="77777777" w:rsidR="0015031B" w:rsidRDefault="0015031B" w:rsidP="00E473AF">
      <w:pPr>
        <w:tabs>
          <w:tab w:val="left" w:pos="1004"/>
        </w:tabs>
      </w:pPr>
    </w:p>
    <w:p w14:paraId="46043716" w14:textId="17E7DBC7" w:rsidR="0015031B" w:rsidRPr="007B2D17" w:rsidRDefault="00AA0187" w:rsidP="0015031B">
      <w:pPr>
        <w:pStyle w:val="ListParagraph"/>
        <w:numPr>
          <w:ilvl w:val="0"/>
          <w:numId w:val="25"/>
        </w:numPr>
        <w:tabs>
          <w:tab w:val="left" w:pos="1004"/>
        </w:tabs>
        <w:rPr>
          <w:b/>
          <w:bCs/>
          <w:sz w:val="28"/>
          <w:szCs w:val="28"/>
        </w:rPr>
      </w:pPr>
      <w:r w:rsidRPr="007B2D17">
        <w:rPr>
          <w:b/>
          <w:bCs/>
          <w:sz w:val="28"/>
          <w:szCs w:val="28"/>
        </w:rPr>
        <w:t>Know issues</w:t>
      </w:r>
    </w:p>
    <w:p w14:paraId="581C8DE4" w14:textId="02F4EB88" w:rsidR="00706C43" w:rsidRDefault="00260671" w:rsidP="00706C43">
      <w:pPr>
        <w:pStyle w:val="ListParagraph"/>
        <w:numPr>
          <w:ilvl w:val="0"/>
          <w:numId w:val="26"/>
        </w:numPr>
        <w:tabs>
          <w:tab w:val="left" w:pos="1004"/>
        </w:tabs>
      </w:pPr>
      <w:r w:rsidRPr="00260671">
        <w:t>Payment gateway integration is under development</w:t>
      </w:r>
      <w:r>
        <w:t>.</w:t>
      </w:r>
    </w:p>
    <w:p w14:paraId="0B70CD09" w14:textId="0ADD15BA" w:rsidR="00DE4739" w:rsidRDefault="00DE4739" w:rsidP="00706C43">
      <w:pPr>
        <w:pStyle w:val="ListParagraph"/>
        <w:numPr>
          <w:ilvl w:val="0"/>
          <w:numId w:val="26"/>
        </w:numPr>
        <w:tabs>
          <w:tab w:val="left" w:pos="1004"/>
        </w:tabs>
      </w:pPr>
      <w:r>
        <w:t xml:space="preserve">Occasional lag when loading </w:t>
      </w:r>
      <w:r w:rsidR="00CF1A77">
        <w:t>search result with large dataset.</w:t>
      </w:r>
    </w:p>
    <w:p w14:paraId="53BE3B7D" w14:textId="77777777" w:rsidR="000E0C02" w:rsidRDefault="000E0C02" w:rsidP="000E0C02">
      <w:pPr>
        <w:pStyle w:val="ListParagraph"/>
        <w:tabs>
          <w:tab w:val="left" w:pos="1004"/>
        </w:tabs>
        <w:ind w:left="1800"/>
      </w:pPr>
    </w:p>
    <w:p w14:paraId="5FDA776A" w14:textId="77777777" w:rsidR="000E0C02" w:rsidRDefault="000E0C02" w:rsidP="000E0C02">
      <w:pPr>
        <w:pStyle w:val="ListParagraph"/>
        <w:tabs>
          <w:tab w:val="left" w:pos="1004"/>
        </w:tabs>
        <w:ind w:left="1800"/>
      </w:pPr>
    </w:p>
    <w:p w14:paraId="12A32BA8" w14:textId="77777777" w:rsidR="000E0C02" w:rsidRPr="007B2D17" w:rsidRDefault="000E0C02" w:rsidP="000E0C02">
      <w:pPr>
        <w:pStyle w:val="ListParagraph"/>
        <w:tabs>
          <w:tab w:val="left" w:pos="1004"/>
        </w:tabs>
        <w:ind w:left="1800"/>
        <w:rPr>
          <w:sz w:val="28"/>
          <w:szCs w:val="28"/>
        </w:rPr>
      </w:pPr>
    </w:p>
    <w:p w14:paraId="450FAF1F" w14:textId="67717F68" w:rsidR="000E0C02" w:rsidRDefault="000E0C02" w:rsidP="007B2D17">
      <w:pPr>
        <w:pStyle w:val="ListParagraph"/>
        <w:numPr>
          <w:ilvl w:val="0"/>
          <w:numId w:val="25"/>
        </w:numPr>
        <w:tabs>
          <w:tab w:val="left" w:pos="1004"/>
        </w:tabs>
        <w:rPr>
          <w:b/>
          <w:bCs/>
          <w:sz w:val="28"/>
          <w:szCs w:val="28"/>
        </w:rPr>
      </w:pPr>
      <w:r w:rsidRPr="007B2D17">
        <w:rPr>
          <w:b/>
          <w:bCs/>
          <w:sz w:val="28"/>
          <w:szCs w:val="28"/>
        </w:rPr>
        <w:t>F</w:t>
      </w:r>
      <w:r w:rsidR="007B2D17" w:rsidRPr="007B2D17">
        <w:rPr>
          <w:b/>
          <w:bCs/>
          <w:sz w:val="28"/>
          <w:szCs w:val="28"/>
        </w:rPr>
        <w:t>uture enhancement</w:t>
      </w:r>
    </w:p>
    <w:p w14:paraId="7223004D" w14:textId="6EBBE8F5" w:rsidR="007B2D17" w:rsidRPr="00C04298" w:rsidRDefault="005F175A" w:rsidP="007B2D17">
      <w:pPr>
        <w:pStyle w:val="ListParagraph"/>
        <w:numPr>
          <w:ilvl w:val="0"/>
          <w:numId w:val="28"/>
        </w:numPr>
        <w:tabs>
          <w:tab w:val="left" w:pos="1004"/>
        </w:tabs>
        <w:rPr>
          <w:b/>
          <w:bCs/>
          <w:sz w:val="28"/>
          <w:szCs w:val="28"/>
        </w:rPr>
      </w:pPr>
      <w:r>
        <w:t xml:space="preserve">Simplify </w:t>
      </w:r>
      <w:r w:rsidR="001837CE">
        <w:t>sign-up with guided tutorials</w:t>
      </w:r>
      <w:r w:rsidR="00C03751">
        <w:t xml:space="preserve"> and interactive wal</w:t>
      </w:r>
      <w:r w:rsidR="00C04298">
        <w:t>k</w:t>
      </w:r>
      <w:r w:rsidR="00C03751">
        <w:t>throu</w:t>
      </w:r>
      <w:r w:rsidR="00C04298">
        <w:t>ghs.</w:t>
      </w:r>
    </w:p>
    <w:p w14:paraId="31A700E2" w14:textId="77E4ADCA" w:rsidR="00C04298" w:rsidRPr="00E07C9D" w:rsidRDefault="00E07C9D" w:rsidP="007B2D17">
      <w:pPr>
        <w:pStyle w:val="ListParagraph"/>
        <w:numPr>
          <w:ilvl w:val="0"/>
          <w:numId w:val="28"/>
        </w:numPr>
        <w:tabs>
          <w:tab w:val="left" w:pos="1004"/>
        </w:tabs>
        <w:rPr>
          <w:b/>
          <w:bCs/>
        </w:rPr>
      </w:pPr>
      <w:r w:rsidRPr="00E07C9D">
        <w:t>User reviews</w:t>
      </w:r>
      <w:r>
        <w:t xml:space="preserve"> and rating</w:t>
      </w:r>
      <w:r w:rsidR="00FF37F4">
        <w:t>s for these application.</w:t>
      </w:r>
    </w:p>
    <w:sectPr w:rsidR="00C04298" w:rsidRPr="00E07C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F6BD9"/>
    <w:multiLevelType w:val="hybridMultilevel"/>
    <w:tmpl w:val="7556FE0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66908B5"/>
    <w:multiLevelType w:val="hybridMultilevel"/>
    <w:tmpl w:val="6A244CD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7701639"/>
    <w:multiLevelType w:val="multilevel"/>
    <w:tmpl w:val="9EBC3E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E335D3D"/>
    <w:multiLevelType w:val="multilevel"/>
    <w:tmpl w:val="743246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85F711E"/>
    <w:multiLevelType w:val="multilevel"/>
    <w:tmpl w:val="AE9AF8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EA242FB"/>
    <w:multiLevelType w:val="hybridMultilevel"/>
    <w:tmpl w:val="C3529FF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30C2376F"/>
    <w:multiLevelType w:val="hybridMultilevel"/>
    <w:tmpl w:val="CF92991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31931901"/>
    <w:multiLevelType w:val="multilevel"/>
    <w:tmpl w:val="E5684D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E20050A"/>
    <w:multiLevelType w:val="multilevel"/>
    <w:tmpl w:val="0EE833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0652B1B"/>
    <w:multiLevelType w:val="multilevel"/>
    <w:tmpl w:val="C4186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7967D7C"/>
    <w:multiLevelType w:val="hybridMultilevel"/>
    <w:tmpl w:val="4182777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492A0D59"/>
    <w:multiLevelType w:val="hybridMultilevel"/>
    <w:tmpl w:val="74346E7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4D417818"/>
    <w:multiLevelType w:val="multilevel"/>
    <w:tmpl w:val="F18064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00647FC"/>
    <w:multiLevelType w:val="multilevel"/>
    <w:tmpl w:val="AB6492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3B3470E"/>
    <w:multiLevelType w:val="hybridMultilevel"/>
    <w:tmpl w:val="006A48F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56DF615C"/>
    <w:multiLevelType w:val="hybridMultilevel"/>
    <w:tmpl w:val="808AA84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5D706ED1"/>
    <w:multiLevelType w:val="multilevel"/>
    <w:tmpl w:val="09D8E4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632724D6"/>
    <w:multiLevelType w:val="multilevel"/>
    <w:tmpl w:val="B2B094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40300C8"/>
    <w:multiLevelType w:val="hybridMultilevel"/>
    <w:tmpl w:val="8E8E54C0"/>
    <w:lvl w:ilvl="0" w:tplc="E8327AF6">
      <w:start w:val="9"/>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66FC0C93"/>
    <w:multiLevelType w:val="multilevel"/>
    <w:tmpl w:val="3D8A2C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699709BA"/>
    <w:multiLevelType w:val="multilevel"/>
    <w:tmpl w:val="CE1A56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6BB7183D"/>
    <w:multiLevelType w:val="hybridMultilevel"/>
    <w:tmpl w:val="9978F4E0"/>
    <w:lvl w:ilvl="0" w:tplc="FAF2A466">
      <w:start w:val="1"/>
      <w:numFmt w:val="decimal"/>
      <w:lvlText w:val="%1."/>
      <w:lvlJc w:val="left"/>
      <w:pPr>
        <w:ind w:left="1080" w:hanging="360"/>
      </w:pPr>
      <w:rPr>
        <w:rFonts w:hint="default"/>
        <w:b/>
        <w:bCs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6ED77F1D"/>
    <w:multiLevelType w:val="hybridMultilevel"/>
    <w:tmpl w:val="9F90CFE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3" w15:restartNumberingAfterBreak="0">
    <w:nsid w:val="703F6300"/>
    <w:multiLevelType w:val="hybridMultilevel"/>
    <w:tmpl w:val="A95CA0F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71CC6E70"/>
    <w:multiLevelType w:val="hybridMultilevel"/>
    <w:tmpl w:val="4718C30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727672D0"/>
    <w:multiLevelType w:val="hybridMultilevel"/>
    <w:tmpl w:val="7CD0A09A"/>
    <w:lvl w:ilvl="0" w:tplc="AA3C683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76612D7E"/>
    <w:multiLevelType w:val="multilevel"/>
    <w:tmpl w:val="D7C4F2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7B1B1CDC"/>
    <w:multiLevelType w:val="hybridMultilevel"/>
    <w:tmpl w:val="C64A819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477188864">
    <w:abstractNumId w:val="2"/>
  </w:num>
  <w:num w:numId="2" w16cid:durableId="921451668">
    <w:abstractNumId w:val="9"/>
  </w:num>
  <w:num w:numId="3" w16cid:durableId="1387140943">
    <w:abstractNumId w:val="19"/>
  </w:num>
  <w:num w:numId="4" w16cid:durableId="1686401496">
    <w:abstractNumId w:val="13"/>
  </w:num>
  <w:num w:numId="5" w16cid:durableId="599608840">
    <w:abstractNumId w:val="3"/>
  </w:num>
  <w:num w:numId="6" w16cid:durableId="2006516059">
    <w:abstractNumId w:val="16"/>
  </w:num>
  <w:num w:numId="7" w16cid:durableId="692388672">
    <w:abstractNumId w:val="4"/>
  </w:num>
  <w:num w:numId="8" w16cid:durableId="1806704627">
    <w:abstractNumId w:val="20"/>
  </w:num>
  <w:num w:numId="9" w16cid:durableId="2033459438">
    <w:abstractNumId w:val="17"/>
  </w:num>
  <w:num w:numId="10" w16cid:durableId="1716467625">
    <w:abstractNumId w:val="8"/>
  </w:num>
  <w:num w:numId="11" w16cid:durableId="1979458226">
    <w:abstractNumId w:val="7"/>
  </w:num>
  <w:num w:numId="12" w16cid:durableId="1737236966">
    <w:abstractNumId w:val="12"/>
  </w:num>
  <w:num w:numId="13" w16cid:durableId="781655878">
    <w:abstractNumId w:val="26"/>
  </w:num>
  <w:num w:numId="14" w16cid:durableId="1437602197">
    <w:abstractNumId w:val="21"/>
  </w:num>
  <w:num w:numId="15" w16cid:durableId="852190551">
    <w:abstractNumId w:val="0"/>
  </w:num>
  <w:num w:numId="16" w16cid:durableId="15809465">
    <w:abstractNumId w:val="23"/>
  </w:num>
  <w:num w:numId="17" w16cid:durableId="1571498508">
    <w:abstractNumId w:val="10"/>
  </w:num>
  <w:num w:numId="18" w16cid:durableId="1297027428">
    <w:abstractNumId w:val="22"/>
  </w:num>
  <w:num w:numId="19" w16cid:durableId="384721658">
    <w:abstractNumId w:val="25"/>
  </w:num>
  <w:num w:numId="20" w16cid:durableId="706877514">
    <w:abstractNumId w:val="27"/>
  </w:num>
  <w:num w:numId="21" w16cid:durableId="972978324">
    <w:abstractNumId w:val="1"/>
  </w:num>
  <w:num w:numId="22" w16cid:durableId="413476000">
    <w:abstractNumId w:val="14"/>
  </w:num>
  <w:num w:numId="23" w16cid:durableId="3628289">
    <w:abstractNumId w:val="6"/>
  </w:num>
  <w:num w:numId="24" w16cid:durableId="341132263">
    <w:abstractNumId w:val="5"/>
  </w:num>
  <w:num w:numId="25" w16cid:durableId="1815219723">
    <w:abstractNumId w:val="18"/>
  </w:num>
  <w:num w:numId="26" w16cid:durableId="395006899">
    <w:abstractNumId w:val="11"/>
  </w:num>
  <w:num w:numId="27" w16cid:durableId="184635476">
    <w:abstractNumId w:val="24"/>
  </w:num>
  <w:num w:numId="28" w16cid:durableId="163441043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195"/>
    <w:rsid w:val="000045D3"/>
    <w:rsid w:val="00006347"/>
    <w:rsid w:val="000077DB"/>
    <w:rsid w:val="00041944"/>
    <w:rsid w:val="000460F6"/>
    <w:rsid w:val="00050836"/>
    <w:rsid w:val="00056EB6"/>
    <w:rsid w:val="00062A97"/>
    <w:rsid w:val="00064D61"/>
    <w:rsid w:val="00085A1B"/>
    <w:rsid w:val="00090A61"/>
    <w:rsid w:val="00090B4D"/>
    <w:rsid w:val="00095CC3"/>
    <w:rsid w:val="00095CCD"/>
    <w:rsid w:val="000A0E47"/>
    <w:rsid w:val="000A5ABE"/>
    <w:rsid w:val="000C3229"/>
    <w:rsid w:val="000C6C7A"/>
    <w:rsid w:val="000D1440"/>
    <w:rsid w:val="000E0C02"/>
    <w:rsid w:val="000E40B2"/>
    <w:rsid w:val="000F1D83"/>
    <w:rsid w:val="000F3610"/>
    <w:rsid w:val="000F5C22"/>
    <w:rsid w:val="001053AA"/>
    <w:rsid w:val="00121D23"/>
    <w:rsid w:val="00123FF6"/>
    <w:rsid w:val="00140C9E"/>
    <w:rsid w:val="0015031B"/>
    <w:rsid w:val="001601A2"/>
    <w:rsid w:val="0016430B"/>
    <w:rsid w:val="001837CE"/>
    <w:rsid w:val="001A49E9"/>
    <w:rsid w:val="001A52C5"/>
    <w:rsid w:val="001B58B2"/>
    <w:rsid w:val="001C081B"/>
    <w:rsid w:val="001C5A02"/>
    <w:rsid w:val="001D0FB9"/>
    <w:rsid w:val="001E2EC2"/>
    <w:rsid w:val="001E59F0"/>
    <w:rsid w:val="001F5B02"/>
    <w:rsid w:val="0020082A"/>
    <w:rsid w:val="002128DF"/>
    <w:rsid w:val="0023117D"/>
    <w:rsid w:val="00251DB1"/>
    <w:rsid w:val="00251E4D"/>
    <w:rsid w:val="00253F86"/>
    <w:rsid w:val="00260671"/>
    <w:rsid w:val="00263769"/>
    <w:rsid w:val="00272475"/>
    <w:rsid w:val="00293723"/>
    <w:rsid w:val="002A2294"/>
    <w:rsid w:val="002B413D"/>
    <w:rsid w:val="002B4B09"/>
    <w:rsid w:val="002B566C"/>
    <w:rsid w:val="002C0087"/>
    <w:rsid w:val="002D1763"/>
    <w:rsid w:val="002D57A4"/>
    <w:rsid w:val="002E4713"/>
    <w:rsid w:val="002E6299"/>
    <w:rsid w:val="002F1DDE"/>
    <w:rsid w:val="0030408C"/>
    <w:rsid w:val="003117A7"/>
    <w:rsid w:val="003133CD"/>
    <w:rsid w:val="00314DE1"/>
    <w:rsid w:val="00322745"/>
    <w:rsid w:val="003464D1"/>
    <w:rsid w:val="00366105"/>
    <w:rsid w:val="00366F08"/>
    <w:rsid w:val="003754D2"/>
    <w:rsid w:val="003772CC"/>
    <w:rsid w:val="00382097"/>
    <w:rsid w:val="00386842"/>
    <w:rsid w:val="003912E5"/>
    <w:rsid w:val="00392E61"/>
    <w:rsid w:val="003A0295"/>
    <w:rsid w:val="003A52DA"/>
    <w:rsid w:val="003C369B"/>
    <w:rsid w:val="003D0E31"/>
    <w:rsid w:val="003D34B5"/>
    <w:rsid w:val="003E7CE6"/>
    <w:rsid w:val="00413124"/>
    <w:rsid w:val="0041435C"/>
    <w:rsid w:val="004150F0"/>
    <w:rsid w:val="00417554"/>
    <w:rsid w:val="00422352"/>
    <w:rsid w:val="00422B17"/>
    <w:rsid w:val="00427E61"/>
    <w:rsid w:val="0043170C"/>
    <w:rsid w:val="00442AA3"/>
    <w:rsid w:val="004727EF"/>
    <w:rsid w:val="00474C75"/>
    <w:rsid w:val="00476960"/>
    <w:rsid w:val="004866EE"/>
    <w:rsid w:val="00487B9E"/>
    <w:rsid w:val="004A79D2"/>
    <w:rsid w:val="004B51F0"/>
    <w:rsid w:val="004B5AE4"/>
    <w:rsid w:val="004C3605"/>
    <w:rsid w:val="004D6E1A"/>
    <w:rsid w:val="004E1E02"/>
    <w:rsid w:val="004E511E"/>
    <w:rsid w:val="004F0EC7"/>
    <w:rsid w:val="004F4310"/>
    <w:rsid w:val="00503F02"/>
    <w:rsid w:val="00505707"/>
    <w:rsid w:val="00514DBA"/>
    <w:rsid w:val="0054763F"/>
    <w:rsid w:val="00557642"/>
    <w:rsid w:val="00563804"/>
    <w:rsid w:val="00565A19"/>
    <w:rsid w:val="00567BF3"/>
    <w:rsid w:val="0059259C"/>
    <w:rsid w:val="0059476A"/>
    <w:rsid w:val="005949C0"/>
    <w:rsid w:val="005A7406"/>
    <w:rsid w:val="005B644E"/>
    <w:rsid w:val="005B6B97"/>
    <w:rsid w:val="005D51CE"/>
    <w:rsid w:val="005E3427"/>
    <w:rsid w:val="005E53C2"/>
    <w:rsid w:val="005F175A"/>
    <w:rsid w:val="005F7483"/>
    <w:rsid w:val="00602737"/>
    <w:rsid w:val="00605887"/>
    <w:rsid w:val="0061255F"/>
    <w:rsid w:val="006143CA"/>
    <w:rsid w:val="006164DB"/>
    <w:rsid w:val="006172BA"/>
    <w:rsid w:val="006239CE"/>
    <w:rsid w:val="00653C3C"/>
    <w:rsid w:val="00654C89"/>
    <w:rsid w:val="00655239"/>
    <w:rsid w:val="00670421"/>
    <w:rsid w:val="0067216A"/>
    <w:rsid w:val="006850B7"/>
    <w:rsid w:val="006A0D20"/>
    <w:rsid w:val="006B08A0"/>
    <w:rsid w:val="006C354E"/>
    <w:rsid w:val="006E3FDE"/>
    <w:rsid w:val="00702F64"/>
    <w:rsid w:val="00706C43"/>
    <w:rsid w:val="007071A7"/>
    <w:rsid w:val="007139D7"/>
    <w:rsid w:val="00716B12"/>
    <w:rsid w:val="00722445"/>
    <w:rsid w:val="00743009"/>
    <w:rsid w:val="00751C1A"/>
    <w:rsid w:val="00751CC9"/>
    <w:rsid w:val="0075536A"/>
    <w:rsid w:val="00755A1E"/>
    <w:rsid w:val="0077290B"/>
    <w:rsid w:val="0078141F"/>
    <w:rsid w:val="00783B64"/>
    <w:rsid w:val="007A2F9C"/>
    <w:rsid w:val="007B00C0"/>
    <w:rsid w:val="007B2D17"/>
    <w:rsid w:val="007E23AB"/>
    <w:rsid w:val="007F509F"/>
    <w:rsid w:val="0080166C"/>
    <w:rsid w:val="00803C3E"/>
    <w:rsid w:val="00804B75"/>
    <w:rsid w:val="0080721C"/>
    <w:rsid w:val="00833822"/>
    <w:rsid w:val="008412CA"/>
    <w:rsid w:val="008547AE"/>
    <w:rsid w:val="00856644"/>
    <w:rsid w:val="0086226C"/>
    <w:rsid w:val="00875DD8"/>
    <w:rsid w:val="00892A5A"/>
    <w:rsid w:val="00894AF3"/>
    <w:rsid w:val="008A42D4"/>
    <w:rsid w:val="008A673E"/>
    <w:rsid w:val="008A7B9E"/>
    <w:rsid w:val="008C5354"/>
    <w:rsid w:val="008D7B55"/>
    <w:rsid w:val="008E1949"/>
    <w:rsid w:val="008F7D66"/>
    <w:rsid w:val="009071BB"/>
    <w:rsid w:val="00915D72"/>
    <w:rsid w:val="00940D24"/>
    <w:rsid w:val="00942AB5"/>
    <w:rsid w:val="0094503B"/>
    <w:rsid w:val="009613E8"/>
    <w:rsid w:val="009656C6"/>
    <w:rsid w:val="00965B44"/>
    <w:rsid w:val="009737C6"/>
    <w:rsid w:val="00981CCE"/>
    <w:rsid w:val="00985E08"/>
    <w:rsid w:val="009863CA"/>
    <w:rsid w:val="009C4ADE"/>
    <w:rsid w:val="009D0477"/>
    <w:rsid w:val="009E0325"/>
    <w:rsid w:val="009E22CB"/>
    <w:rsid w:val="009E32A4"/>
    <w:rsid w:val="009E4DC2"/>
    <w:rsid w:val="009E596A"/>
    <w:rsid w:val="009F3DA9"/>
    <w:rsid w:val="009F6B08"/>
    <w:rsid w:val="00A01E39"/>
    <w:rsid w:val="00A1017D"/>
    <w:rsid w:val="00A109AF"/>
    <w:rsid w:val="00A11990"/>
    <w:rsid w:val="00A15196"/>
    <w:rsid w:val="00A50644"/>
    <w:rsid w:val="00A61351"/>
    <w:rsid w:val="00A83E76"/>
    <w:rsid w:val="00A93C64"/>
    <w:rsid w:val="00AA0187"/>
    <w:rsid w:val="00AB17E0"/>
    <w:rsid w:val="00AC6DFB"/>
    <w:rsid w:val="00AD09F7"/>
    <w:rsid w:val="00AF7C9B"/>
    <w:rsid w:val="00B01E49"/>
    <w:rsid w:val="00B16048"/>
    <w:rsid w:val="00B25BA3"/>
    <w:rsid w:val="00B2710E"/>
    <w:rsid w:val="00B516F5"/>
    <w:rsid w:val="00B60788"/>
    <w:rsid w:val="00B74767"/>
    <w:rsid w:val="00B82873"/>
    <w:rsid w:val="00B91233"/>
    <w:rsid w:val="00BB659D"/>
    <w:rsid w:val="00BD0F56"/>
    <w:rsid w:val="00BD2A64"/>
    <w:rsid w:val="00BF4288"/>
    <w:rsid w:val="00BF6E9A"/>
    <w:rsid w:val="00BF7295"/>
    <w:rsid w:val="00C03751"/>
    <w:rsid w:val="00C037B3"/>
    <w:rsid w:val="00C04298"/>
    <w:rsid w:val="00C06F11"/>
    <w:rsid w:val="00C22798"/>
    <w:rsid w:val="00C44E9E"/>
    <w:rsid w:val="00C45C0D"/>
    <w:rsid w:val="00C65698"/>
    <w:rsid w:val="00C71A54"/>
    <w:rsid w:val="00C75FC3"/>
    <w:rsid w:val="00C9164B"/>
    <w:rsid w:val="00C91B06"/>
    <w:rsid w:val="00CA086A"/>
    <w:rsid w:val="00CA4CCF"/>
    <w:rsid w:val="00CD6A02"/>
    <w:rsid w:val="00CF07B3"/>
    <w:rsid w:val="00CF1A77"/>
    <w:rsid w:val="00D0187E"/>
    <w:rsid w:val="00D109CD"/>
    <w:rsid w:val="00D1182A"/>
    <w:rsid w:val="00D120B7"/>
    <w:rsid w:val="00D205D2"/>
    <w:rsid w:val="00D252A1"/>
    <w:rsid w:val="00D2531F"/>
    <w:rsid w:val="00D341E6"/>
    <w:rsid w:val="00D3474E"/>
    <w:rsid w:val="00D35572"/>
    <w:rsid w:val="00D44368"/>
    <w:rsid w:val="00D461A3"/>
    <w:rsid w:val="00D5645A"/>
    <w:rsid w:val="00D74B2B"/>
    <w:rsid w:val="00D81ACC"/>
    <w:rsid w:val="00D86BA5"/>
    <w:rsid w:val="00D90B29"/>
    <w:rsid w:val="00D94B83"/>
    <w:rsid w:val="00D95A9E"/>
    <w:rsid w:val="00D96637"/>
    <w:rsid w:val="00DA0935"/>
    <w:rsid w:val="00DB03BC"/>
    <w:rsid w:val="00DB237C"/>
    <w:rsid w:val="00DB7BA2"/>
    <w:rsid w:val="00DC43D9"/>
    <w:rsid w:val="00DC7481"/>
    <w:rsid w:val="00DD5EE2"/>
    <w:rsid w:val="00DE2CCF"/>
    <w:rsid w:val="00DE4739"/>
    <w:rsid w:val="00DF3E3A"/>
    <w:rsid w:val="00E03CD7"/>
    <w:rsid w:val="00E04161"/>
    <w:rsid w:val="00E046FF"/>
    <w:rsid w:val="00E07C9D"/>
    <w:rsid w:val="00E121D2"/>
    <w:rsid w:val="00E14519"/>
    <w:rsid w:val="00E30B6F"/>
    <w:rsid w:val="00E40F1E"/>
    <w:rsid w:val="00E473AF"/>
    <w:rsid w:val="00E52959"/>
    <w:rsid w:val="00E80E08"/>
    <w:rsid w:val="00E94902"/>
    <w:rsid w:val="00E97748"/>
    <w:rsid w:val="00EA03F1"/>
    <w:rsid w:val="00EA0B3F"/>
    <w:rsid w:val="00EA62F0"/>
    <w:rsid w:val="00EB2C94"/>
    <w:rsid w:val="00EB767C"/>
    <w:rsid w:val="00EC7152"/>
    <w:rsid w:val="00ED33D5"/>
    <w:rsid w:val="00EE0E2A"/>
    <w:rsid w:val="00F11A8B"/>
    <w:rsid w:val="00F235EB"/>
    <w:rsid w:val="00F31E62"/>
    <w:rsid w:val="00F3238D"/>
    <w:rsid w:val="00F36A43"/>
    <w:rsid w:val="00F42B21"/>
    <w:rsid w:val="00F42D49"/>
    <w:rsid w:val="00F55034"/>
    <w:rsid w:val="00F56352"/>
    <w:rsid w:val="00F616A6"/>
    <w:rsid w:val="00F64989"/>
    <w:rsid w:val="00F66C1D"/>
    <w:rsid w:val="00F71578"/>
    <w:rsid w:val="00F84807"/>
    <w:rsid w:val="00F86A95"/>
    <w:rsid w:val="00F915C0"/>
    <w:rsid w:val="00F966B8"/>
    <w:rsid w:val="00FB49BF"/>
    <w:rsid w:val="00FC05F7"/>
    <w:rsid w:val="00FC1195"/>
    <w:rsid w:val="00FD6438"/>
    <w:rsid w:val="00FE1B2F"/>
    <w:rsid w:val="00FF03E0"/>
    <w:rsid w:val="00FF37F4"/>
    <w:rsid w:val="00FF57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FC223"/>
  <w15:chartTrackingRefBased/>
  <w15:docId w15:val="{4D6B81EE-98E0-483F-AD6B-AEF45EBCF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119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C119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C119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C119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C119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C11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11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11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11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119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C119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C119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C119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C119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C11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11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11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1195"/>
    <w:rPr>
      <w:rFonts w:eastAsiaTheme="majorEastAsia" w:cstheme="majorBidi"/>
      <w:color w:val="272727" w:themeColor="text1" w:themeTint="D8"/>
    </w:rPr>
  </w:style>
  <w:style w:type="paragraph" w:styleId="Title">
    <w:name w:val="Title"/>
    <w:basedOn w:val="Normal"/>
    <w:next w:val="Normal"/>
    <w:link w:val="TitleChar"/>
    <w:uiPriority w:val="10"/>
    <w:qFormat/>
    <w:rsid w:val="00FC11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11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11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11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1195"/>
    <w:pPr>
      <w:spacing w:before="160"/>
      <w:jc w:val="center"/>
    </w:pPr>
    <w:rPr>
      <w:i/>
      <w:iCs/>
      <w:color w:val="404040" w:themeColor="text1" w:themeTint="BF"/>
    </w:rPr>
  </w:style>
  <w:style w:type="character" w:customStyle="1" w:styleId="QuoteChar">
    <w:name w:val="Quote Char"/>
    <w:basedOn w:val="DefaultParagraphFont"/>
    <w:link w:val="Quote"/>
    <w:uiPriority w:val="29"/>
    <w:rsid w:val="00FC1195"/>
    <w:rPr>
      <w:i/>
      <w:iCs/>
      <w:color w:val="404040" w:themeColor="text1" w:themeTint="BF"/>
    </w:rPr>
  </w:style>
  <w:style w:type="paragraph" w:styleId="ListParagraph">
    <w:name w:val="List Paragraph"/>
    <w:basedOn w:val="Normal"/>
    <w:uiPriority w:val="34"/>
    <w:qFormat/>
    <w:rsid w:val="00FC1195"/>
    <w:pPr>
      <w:ind w:left="720"/>
      <w:contextualSpacing/>
    </w:pPr>
  </w:style>
  <w:style w:type="character" w:styleId="IntenseEmphasis">
    <w:name w:val="Intense Emphasis"/>
    <w:basedOn w:val="DefaultParagraphFont"/>
    <w:uiPriority w:val="21"/>
    <w:qFormat/>
    <w:rsid w:val="00FC1195"/>
    <w:rPr>
      <w:i/>
      <w:iCs/>
      <w:color w:val="2F5496" w:themeColor="accent1" w:themeShade="BF"/>
    </w:rPr>
  </w:style>
  <w:style w:type="paragraph" w:styleId="IntenseQuote">
    <w:name w:val="Intense Quote"/>
    <w:basedOn w:val="Normal"/>
    <w:next w:val="Normal"/>
    <w:link w:val="IntenseQuoteChar"/>
    <w:uiPriority w:val="30"/>
    <w:qFormat/>
    <w:rsid w:val="00FC119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C1195"/>
    <w:rPr>
      <w:i/>
      <w:iCs/>
      <w:color w:val="2F5496" w:themeColor="accent1" w:themeShade="BF"/>
    </w:rPr>
  </w:style>
  <w:style w:type="character" w:styleId="IntenseReference">
    <w:name w:val="Intense Reference"/>
    <w:basedOn w:val="DefaultParagraphFont"/>
    <w:uiPriority w:val="32"/>
    <w:qFormat/>
    <w:rsid w:val="00FC1195"/>
    <w:rPr>
      <w:b/>
      <w:bCs/>
      <w:smallCaps/>
      <w:color w:val="2F5496" w:themeColor="accent1" w:themeShade="BF"/>
      <w:spacing w:val="5"/>
    </w:rPr>
  </w:style>
  <w:style w:type="character" w:styleId="Hyperlink">
    <w:name w:val="Hyperlink"/>
    <w:basedOn w:val="DefaultParagraphFont"/>
    <w:uiPriority w:val="99"/>
    <w:unhideWhenUsed/>
    <w:rsid w:val="004F4310"/>
    <w:rPr>
      <w:color w:val="0563C1" w:themeColor="hyperlink"/>
      <w:u w:val="single"/>
    </w:rPr>
  </w:style>
  <w:style w:type="character" w:styleId="UnresolvedMention">
    <w:name w:val="Unresolved Mention"/>
    <w:basedOn w:val="DefaultParagraphFont"/>
    <w:uiPriority w:val="99"/>
    <w:semiHidden/>
    <w:unhideWhenUsed/>
    <w:rsid w:val="004F43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9029435">
      <w:bodyDiv w:val="1"/>
      <w:marLeft w:val="0"/>
      <w:marRight w:val="0"/>
      <w:marTop w:val="0"/>
      <w:marBottom w:val="0"/>
      <w:divBdr>
        <w:top w:val="none" w:sz="0" w:space="0" w:color="auto"/>
        <w:left w:val="none" w:sz="0" w:space="0" w:color="auto"/>
        <w:bottom w:val="none" w:sz="0" w:space="0" w:color="auto"/>
        <w:right w:val="none" w:sz="0" w:space="0" w:color="auto"/>
      </w:divBdr>
    </w:div>
    <w:div w:id="2010055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gitscm.com/downloads/" TargetMode="External"/><Relationship Id="rId18" Type="http://schemas.openxmlformats.org/officeDocument/2006/relationships/image" Target="media/image5.jp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image" Target="media/image2.png"/><Relationship Id="rId12" Type="http://schemas.openxmlformats.org/officeDocument/2006/relationships/hyperlink" Target="https://reactis.org/docs/create-a-new-react-app.html/" TargetMode="External"/><Relationship Id="rId17" Type="http://schemas.openxmlformats.org/officeDocument/2006/relationships/hyperlink" Target="https://www.section.io/engineering-education/nodejs-mongoosejs-mongodb/" TargetMode="Externa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yperlink" Target="https://www.jetbrains.com/webstorm/download/"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mongodb.com/try/download/community"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sublimetext.com/download/"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nodejs.org/en/download/" TargetMode="External"/><Relationship Id="rId19" Type="http://schemas.openxmlformats.org/officeDocument/2006/relationships/image" Target="media/image6.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code.visualstudio.com/downlga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E87632-F8B3-408D-8092-AF66258EF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TotalTime>
  <Pages>15</Pages>
  <Words>1611</Words>
  <Characters>9189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GOVARDHAN KORRA</dc:creator>
  <cp:keywords/>
  <dc:description/>
  <cp:lastModifiedBy>GOVARDHAN KORRA</cp:lastModifiedBy>
  <cp:revision>305</cp:revision>
  <dcterms:created xsi:type="dcterms:W3CDTF">2025-03-13T08:52:00Z</dcterms:created>
  <dcterms:modified xsi:type="dcterms:W3CDTF">2025-03-15T05:51:00Z</dcterms:modified>
</cp:coreProperties>
</file>